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BF4A3D" w14:textId="77777777" w:rsidR="00B74803" w:rsidRDefault="006B7311">
      <w:pPr>
        <w:pStyle w:val="Heading2"/>
        <w:rPr>
          <w:rStyle w:val="InternetLink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32" behindDoc="0" locked="0" layoutInCell="1" allowOverlap="1" wp14:anchorId="689D624E" wp14:editId="78D13BD9">
                <wp:simplePos x="0" y="0"/>
                <wp:positionH relativeFrom="column">
                  <wp:posOffset>-266700</wp:posOffset>
                </wp:positionH>
                <wp:positionV relativeFrom="paragraph">
                  <wp:posOffset>635</wp:posOffset>
                </wp:positionV>
                <wp:extent cx="266700" cy="266700"/>
                <wp:effectExtent l="0" t="0" r="0" b="0"/>
                <wp:wrapNone/>
                <wp:docPr id="1" name="user-content-есть-логин-пароль-ip-как-осмотреться-на-машине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6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6506F189" w14:textId="77777777" w:rsidR="00B74803" w:rsidRDefault="00B74803">
                            <w:pPr>
                              <w:pStyle w:val="BodyText"/>
                              <w:rPr>
                                <w:color w:val="000000"/>
                              </w:rPr>
                            </w:pP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9D624E" id="user-content-есть-логин-пароль-ip-как-осмотреться-на-машине" o:spid="_x0000_s1026" style="position:absolute;margin-left:-21pt;margin-top:.05pt;width:21pt;height:21pt;z-index: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" filled="f" stroked="f" strokeweight="0">
                <v:textbox inset="0,0,0,0">
                  <w:txbxContent>
                    <w:p w14:paraId="6506F189" w14:textId="77777777" w:rsidR="00B74803" w:rsidRDefault="00B74803">
                      <w:pPr>
                        <w:pStyle w:val="BodyText"/>
                        <w:rPr>
                          <w:color w:val="00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4" behindDoc="0" locked="0" layoutInCell="1" allowOverlap="1" wp14:anchorId="0DF1FB28" wp14:editId="173CE2CF">
                <wp:simplePos x="0" y="0"/>
                <wp:positionH relativeFrom="column">
                  <wp:posOffset>-266700</wp:posOffset>
                </wp:positionH>
                <wp:positionV relativeFrom="paragraph">
                  <wp:posOffset>635</wp:posOffset>
                </wp:positionV>
                <wp:extent cx="266700" cy="266700"/>
                <wp:effectExtent l="0" t="0" r="0" b="0"/>
                <wp:wrapNone/>
                <wp:docPr id="2" name="user-content-осмотреться-на-сервисе-через-ssh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6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2E18B0AE" w14:textId="77777777" w:rsidR="00B74803" w:rsidRDefault="00B74803">
                            <w:pPr>
                              <w:pStyle w:val="BodyText"/>
                              <w:rPr>
                                <w:color w:val="000000"/>
                              </w:rPr>
                            </w:pP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F1FB28" id="user-content-осмотреться-на-сервисе-через-ssh" o:spid="_x0000_s1027" style="position:absolute;margin-left:-21pt;margin-top:.05pt;width:21pt;height:21pt;z-index:3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" filled="f" stroked="f" strokeweight="0">
                <v:textbox inset="0,0,0,0">
                  <w:txbxContent>
                    <w:p w14:paraId="2E18B0AE" w14:textId="77777777" w:rsidR="00B74803" w:rsidRDefault="00B74803">
                      <w:pPr>
                        <w:pStyle w:val="BodyText"/>
                        <w:rPr>
                          <w:color w:val="00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6" behindDoc="0" locked="0" layoutInCell="1" allowOverlap="1" wp14:anchorId="15D5D84C" wp14:editId="47D79ED2">
                <wp:simplePos x="0" y="0"/>
                <wp:positionH relativeFrom="column">
                  <wp:posOffset>-266700</wp:posOffset>
                </wp:positionH>
                <wp:positionV relativeFrom="paragraph">
                  <wp:posOffset>635</wp:posOffset>
                </wp:positionV>
                <wp:extent cx="266700" cy="266700"/>
                <wp:effectExtent l="0" t="0" r="0" b="0"/>
                <wp:wrapNone/>
                <wp:docPr id="3" name="user-content-виды-репликации-архивирования-бд-на-примере-postgres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6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6D919C0" w14:textId="77777777" w:rsidR="00B74803" w:rsidRDefault="00B74803">
                            <w:pPr>
                              <w:pStyle w:val="BodyText"/>
                              <w:rPr>
                                <w:color w:val="000000"/>
                              </w:rPr>
                            </w:pP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D5D84C" id="user-content-виды-репликации-архивирования-бд-на-примере-postgres" o:spid="_x0000_s1028" style="position:absolute;margin-left:-21pt;margin-top:.05pt;width:21pt;height:21pt;z-index: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" filled="f" stroked="f" strokeweight="0">
                <v:textbox inset="0,0,0,0">
                  <w:txbxContent>
                    <w:p w14:paraId="76D919C0" w14:textId="77777777" w:rsidR="00B74803" w:rsidRDefault="00B74803">
                      <w:pPr>
                        <w:pStyle w:val="BodyText"/>
                        <w:rPr>
                          <w:color w:val="00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Style w:val="InternetLink"/>
        </w:rPr>
        <w:t xml:space="preserve">Основы компьютерных сетей. </w:t>
      </w:r>
    </w:p>
    <w:p w14:paraId="4D8FDE93" w14:textId="77777777" w:rsidR="00B74803" w:rsidRDefault="00B74803">
      <w:pPr>
        <w:rPr>
          <w:lang w:eastAsia="ru-RU"/>
        </w:rPr>
      </w:pPr>
    </w:p>
    <w:p w14:paraId="235A9422" w14:textId="77777777" w:rsidR="00B74803" w:rsidRDefault="006B7311">
      <w:pPr>
        <w:rPr>
          <w:lang w:eastAsia="ru-RU"/>
        </w:rPr>
      </w:pPr>
      <w:r>
        <w:rPr>
          <w:lang w:eastAsia="ru-RU"/>
        </w:rPr>
        <w:t>разница между TCP/IP и моделью OSI.</w:t>
      </w:r>
    </w:p>
    <w:p w14:paraId="64F190F3" w14:textId="77777777" w:rsidR="00B74803" w:rsidRDefault="006B7311">
      <w:pPr>
        <w:numPr>
          <w:ilvl w:val="0"/>
          <w:numId w:val="10"/>
        </w:numPr>
        <w:rPr>
          <w:lang w:eastAsia="ru-RU"/>
        </w:rPr>
      </w:pPr>
      <w:r>
        <w:rPr>
          <w:lang w:eastAsia="ru-RU"/>
        </w:rPr>
        <w:t xml:space="preserve">TCP/IP </w:t>
      </w:r>
      <w:proofErr w:type="gramStart"/>
      <w:r>
        <w:rPr>
          <w:lang w:eastAsia="ru-RU"/>
        </w:rPr>
        <w:t>- это</w:t>
      </w:r>
      <w:proofErr w:type="gramEnd"/>
      <w:r>
        <w:rPr>
          <w:lang w:eastAsia="ru-RU"/>
        </w:rPr>
        <w:t xml:space="preserve"> модель клиент-сервер, т.е. Когда клиент запрашивает сервис, он предоставляется сервером. Принимая во внимание, что OSI является концептуальной моделью.</w:t>
      </w:r>
    </w:p>
    <w:p w14:paraId="2252A7C0" w14:textId="77777777" w:rsidR="00B74803" w:rsidRDefault="006B7311">
      <w:pPr>
        <w:numPr>
          <w:ilvl w:val="0"/>
          <w:numId w:val="10"/>
        </w:numPr>
        <w:rPr>
          <w:lang w:eastAsia="ru-RU"/>
        </w:rPr>
      </w:pPr>
      <w:r>
        <w:rPr>
          <w:lang w:eastAsia="ru-RU"/>
        </w:rPr>
        <w:t xml:space="preserve">TCP/IP </w:t>
      </w:r>
      <w:proofErr w:type="gramStart"/>
      <w:r>
        <w:rPr>
          <w:lang w:eastAsia="ru-RU"/>
        </w:rPr>
        <w:t>- это</w:t>
      </w:r>
      <w:proofErr w:type="gramEnd"/>
      <w:r>
        <w:rPr>
          <w:lang w:eastAsia="ru-RU"/>
        </w:rPr>
        <w:t xml:space="preserve"> стандартный протокол, используемый для каждой сети, включая Интернет, тогда как OSI </w:t>
      </w:r>
      <w:proofErr w:type="gramStart"/>
      <w:r>
        <w:rPr>
          <w:lang w:eastAsia="ru-RU"/>
        </w:rPr>
        <w:t>- это</w:t>
      </w:r>
      <w:proofErr w:type="gramEnd"/>
      <w:r>
        <w:rPr>
          <w:lang w:eastAsia="ru-RU"/>
        </w:rPr>
        <w:t xml:space="preserve"> не протокол, а эталонная модель, используемая для понимания и проектирования архитектуры системы.</w:t>
      </w:r>
    </w:p>
    <w:p w14:paraId="57FA32B0" w14:textId="77777777" w:rsidR="00B74803" w:rsidRDefault="006B7311">
      <w:pPr>
        <w:numPr>
          <w:ilvl w:val="0"/>
          <w:numId w:val="10"/>
        </w:numPr>
        <w:rPr>
          <w:lang w:eastAsia="ru-RU"/>
        </w:rPr>
      </w:pPr>
      <w:r>
        <w:rPr>
          <w:lang w:eastAsia="ru-RU"/>
        </w:rPr>
        <w:t>TCP/IP следует вертикальному подходу. С другой стороны, модель OSI поддерживает горизонтальный подход.</w:t>
      </w:r>
    </w:p>
    <w:p w14:paraId="34775DC9" w14:textId="77777777" w:rsidR="00B74803" w:rsidRDefault="006B7311">
      <w:pPr>
        <w:numPr>
          <w:ilvl w:val="0"/>
          <w:numId w:val="10"/>
        </w:numPr>
        <w:rPr>
          <w:lang w:eastAsia="ru-RU"/>
        </w:rPr>
      </w:pPr>
      <w:r>
        <w:rPr>
          <w:lang w:eastAsia="ru-RU"/>
        </w:rPr>
        <w:t>TCP/IP является материальным, а OSI - нет.</w:t>
      </w:r>
    </w:p>
    <w:p w14:paraId="6255A54F" w14:textId="77777777" w:rsidR="00B74803" w:rsidRDefault="006B7311">
      <w:pPr>
        <w:numPr>
          <w:ilvl w:val="0"/>
          <w:numId w:val="10"/>
        </w:numPr>
        <w:rPr>
          <w:lang w:eastAsia="ru-RU"/>
        </w:rPr>
      </w:pPr>
      <w:r>
        <w:rPr>
          <w:lang w:eastAsia="ru-RU"/>
        </w:rPr>
        <w:t>TCP/IP следует принципу «сверху вниз», а модель OSI - подходу «снизу вверх»</w:t>
      </w:r>
    </w:p>
    <w:p w14:paraId="0AB3B7DF" w14:textId="77777777" w:rsidR="00B74803" w:rsidRDefault="00B74803">
      <w:pPr>
        <w:rPr>
          <w:lang w:eastAsia="ru-RU"/>
        </w:rPr>
      </w:pPr>
    </w:p>
    <w:p w14:paraId="2BA19644" w14:textId="77777777" w:rsidR="00B74803" w:rsidRDefault="006B7311">
      <w:pPr>
        <w:pStyle w:val="Heading2"/>
        <w:rPr>
          <w:rFonts w:eastAsia="Times New Roman"/>
          <w:lang w:eastAsia="ru-RU"/>
        </w:rPr>
      </w:pPr>
      <w:hyperlink r:id="rId8">
        <w:r>
          <w:rPr>
            <w:rStyle w:val="Hyperlink"/>
            <w:rFonts w:eastAsia="Times New Roman"/>
            <w:lang w:eastAsia="ru-RU"/>
          </w:rPr>
          <w:t>Тема №1. Основные сетевые термины и сетевые модели</w:t>
        </w:r>
      </w:hyperlink>
    </w:p>
    <w:p w14:paraId="710E87A4" w14:textId="77777777" w:rsidR="00B74803" w:rsidRDefault="00B74803">
      <w:pPr>
        <w:rPr>
          <w:lang w:eastAsia="ru-RU"/>
        </w:rPr>
      </w:pPr>
    </w:p>
    <w:p w14:paraId="55768FB8" w14:textId="77777777" w:rsidR="00B74803" w:rsidRDefault="006B7311">
      <w:pPr>
        <w:rPr>
          <w:b/>
          <w:bCs/>
        </w:rPr>
      </w:pPr>
      <w:r>
        <w:rPr>
          <w:b/>
          <w:bCs/>
        </w:rPr>
        <w:t>Компоненты сети:</w:t>
      </w:r>
    </w:p>
    <w:p w14:paraId="40746A79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Оконечные узлы</w:t>
      </w:r>
    </w:p>
    <w:p w14:paraId="4D257B9F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Промежуточные устройства</w:t>
      </w:r>
    </w:p>
    <w:p w14:paraId="32047088" w14:textId="77777777" w:rsidR="00B74803" w:rsidRDefault="006B7311">
      <w:pPr>
        <w:pStyle w:val="ListParagraph"/>
        <w:numPr>
          <w:ilvl w:val="0"/>
          <w:numId w:val="1"/>
        </w:numPr>
      </w:pPr>
      <w:r>
        <w:rPr>
          <w:rFonts w:ascii="Arial" w:hAnsi="Arial" w:cs="Arial"/>
          <w:color w:val="333333"/>
          <w:shd w:val="clear" w:color="auto" w:fill="FFFFFF"/>
        </w:rPr>
        <w:t>Сетевые среды</w:t>
      </w:r>
    </w:p>
    <w:p w14:paraId="6F5DEF37" w14:textId="77777777" w:rsidR="00B74803" w:rsidRDefault="006B7311">
      <w:pPr>
        <w:rPr>
          <w:b/>
          <w:bCs/>
        </w:rPr>
      </w:pPr>
      <w:r>
        <w:rPr>
          <w:b/>
          <w:bCs/>
        </w:rPr>
        <w:t>Для чего мы используем сети:</w:t>
      </w:r>
    </w:p>
    <w:p w14:paraId="01AEFAB5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Приложения:</w:t>
      </w:r>
    </w:p>
    <w:p w14:paraId="30D4B09F" w14:textId="77777777" w:rsidR="00B74803" w:rsidRDefault="006B7311">
      <w:pPr>
        <w:pStyle w:val="ListParagraph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      Загрузчики.</w:t>
      </w:r>
    </w:p>
    <w:p w14:paraId="6A888673" w14:textId="77777777" w:rsidR="00B74803" w:rsidRDefault="006B7311">
      <w:pPr>
        <w:pStyle w:val="ListParagraph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ab/>
        <w:t>Протоколы:</w:t>
      </w:r>
    </w:p>
    <w:p w14:paraId="129ACD96" w14:textId="77777777" w:rsidR="00B74803" w:rsidRDefault="006B7311">
      <w:pPr>
        <w:pStyle w:val="ListParagraph"/>
        <w:ind w:left="1416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i/>
          <w:iCs/>
          <w:color w:val="333333"/>
          <w:shd w:val="clear" w:color="auto" w:fill="FFFFFF"/>
        </w:rPr>
        <w:t>FTP</w:t>
      </w:r>
      <w:proofErr w:type="gramStart"/>
      <w:r>
        <w:rPr>
          <w:rFonts w:ascii="Arial" w:hAnsi="Arial" w:cs="Arial"/>
          <w:i/>
          <w:iCs/>
          <w:color w:val="333333"/>
          <w:shd w:val="clear" w:color="auto" w:fill="FFFFFF"/>
        </w:rPr>
        <w:t>-</w:t>
      </w:r>
      <w:r>
        <w:rPr>
          <w:rFonts w:ascii="Arial" w:hAnsi="Arial" w:cs="Arial"/>
          <w:color w:val="333333"/>
          <w:shd w:val="clear" w:color="auto" w:fill="FFFFFF"/>
        </w:rPr>
        <w:t> это</w:t>
      </w:r>
      <w:proofErr w:type="gramEnd"/>
      <w:r>
        <w:rPr>
          <w:rFonts w:ascii="Arial" w:hAnsi="Arial" w:cs="Arial"/>
          <w:color w:val="333333"/>
          <w:shd w:val="clear" w:color="auto" w:fill="FFFFFF"/>
        </w:rPr>
        <w:t xml:space="preserve"> стандартный протокол передачи данных с установлением соединения. Работает по протоколу. Стандартный номер порта 21</w:t>
      </w:r>
    </w:p>
    <w:p w14:paraId="57CDA4DE" w14:textId="77777777" w:rsidR="00B74803" w:rsidRDefault="006B7311">
      <w:pPr>
        <w:pStyle w:val="ListParagraph"/>
        <w:ind w:left="1416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i/>
          <w:iCs/>
          <w:color w:val="333333"/>
          <w:shd w:val="clear" w:color="auto" w:fill="FFFFFF"/>
        </w:rPr>
        <w:t>TFTP</w:t>
      </w:r>
      <w:proofErr w:type="gramStart"/>
      <w:r>
        <w:rPr>
          <w:rFonts w:ascii="Arial" w:hAnsi="Arial" w:cs="Arial"/>
          <w:i/>
          <w:iCs/>
          <w:color w:val="333333"/>
          <w:shd w:val="clear" w:color="auto" w:fill="FFFFFF"/>
        </w:rPr>
        <w:t>-</w:t>
      </w:r>
      <w:r>
        <w:rPr>
          <w:rFonts w:ascii="Arial" w:hAnsi="Arial" w:cs="Arial"/>
          <w:color w:val="333333"/>
          <w:shd w:val="clear" w:color="auto" w:fill="FFFFFF"/>
        </w:rPr>
        <w:t> это</w:t>
      </w:r>
      <w:proofErr w:type="gramEnd"/>
      <w:r>
        <w:rPr>
          <w:rFonts w:ascii="Arial" w:hAnsi="Arial" w:cs="Arial"/>
          <w:color w:val="333333"/>
          <w:shd w:val="clear" w:color="auto" w:fill="FFFFFF"/>
        </w:rPr>
        <w:t xml:space="preserve"> упрощенная версия протокола FTP, которая работает без установления соединения, по протоколу UDP. Применяется для загрузки образа бездисковыми рабочими станциями. </w:t>
      </w:r>
    </w:p>
    <w:p w14:paraId="073ACD64" w14:textId="77777777" w:rsidR="00B74803" w:rsidRDefault="006B7311">
      <w:pPr>
        <w:pStyle w:val="ListParagraph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      Интерактивные приложения</w:t>
      </w:r>
    </w:p>
    <w:p w14:paraId="75E628A7" w14:textId="77777777" w:rsidR="00B74803" w:rsidRDefault="006B7311">
      <w:pPr>
        <w:pStyle w:val="ListParagraph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      Приложения в реальном времени</w:t>
      </w:r>
    </w:p>
    <w:p w14:paraId="19B278C5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Сетевые ресурсы</w:t>
      </w:r>
    </w:p>
    <w:p w14:paraId="6ECFD8D5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Хранилище</w:t>
      </w:r>
    </w:p>
    <w:p w14:paraId="36BE5738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VoIP</w:t>
      </w:r>
    </w:p>
    <w:p w14:paraId="3F24D24A" w14:textId="77777777" w:rsidR="00B74803" w:rsidRDefault="006B7311">
      <w:pPr>
        <w:rPr>
          <w:b/>
          <w:bCs/>
        </w:rPr>
      </w:pPr>
      <w:r>
        <w:rPr>
          <w:b/>
          <w:bCs/>
        </w:rPr>
        <w:t>Топология сети</w:t>
      </w:r>
    </w:p>
    <w:p w14:paraId="02A43DA6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физическая</w:t>
      </w:r>
    </w:p>
    <w:p w14:paraId="71DDB7D5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логическая</w:t>
      </w:r>
    </w:p>
    <w:p w14:paraId="61E25EDD" w14:textId="77777777" w:rsidR="00B74803" w:rsidRDefault="00B74803">
      <w:pPr>
        <w:ind w:left="360"/>
        <w:rPr>
          <w:rFonts w:ascii="Arial" w:hAnsi="Arial" w:cs="Arial"/>
          <w:color w:val="333333"/>
          <w:shd w:val="clear" w:color="auto" w:fill="FFFFFF"/>
        </w:rPr>
      </w:pPr>
    </w:p>
    <w:p w14:paraId="445E3833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Топология с общей шиной</w:t>
      </w:r>
    </w:p>
    <w:p w14:paraId="6D9ED64A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Кольцевая топология</w:t>
      </w:r>
    </w:p>
    <w:p w14:paraId="018FC5F4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Топология звезда</w:t>
      </w:r>
    </w:p>
    <w:p w14:paraId="03A9D8DE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</w:rPr>
      </w:pPr>
      <w:proofErr w:type="spellStart"/>
      <w:r>
        <w:rPr>
          <w:rFonts w:ascii="Arial" w:hAnsi="Arial" w:cs="Arial"/>
          <w:color w:val="333333"/>
          <w:shd w:val="clear" w:color="auto" w:fill="FFFFFF"/>
        </w:rPr>
        <w:t>Полносвязная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топология</w:t>
      </w:r>
    </w:p>
    <w:p w14:paraId="25F16B1B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</w:rPr>
      </w:pPr>
      <w:proofErr w:type="spellStart"/>
      <w:r>
        <w:rPr>
          <w:rFonts w:ascii="Arial" w:hAnsi="Arial" w:cs="Arial"/>
          <w:color w:val="333333"/>
          <w:shd w:val="clear" w:color="auto" w:fill="FFFFFF"/>
        </w:rPr>
        <w:t>Неполносвязная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топология</w:t>
      </w:r>
    </w:p>
    <w:p w14:paraId="39A6C176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Смешанная топология</w:t>
      </w:r>
    </w:p>
    <w:p w14:paraId="4D588D77" w14:textId="77777777" w:rsidR="00B74803" w:rsidRDefault="006B7311">
      <w:pPr>
        <w:rPr>
          <w:b/>
          <w:bCs/>
        </w:rPr>
      </w:pPr>
      <w:r>
        <w:rPr>
          <w:b/>
          <w:bCs/>
        </w:rPr>
        <w:t>Модель OSI</w:t>
      </w:r>
    </w:p>
    <w:p w14:paraId="5937FC39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t>Физический уровень (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Physical</w:t>
      </w:r>
      <w:proofErr w:type="spellEnd"/>
      <w:r>
        <w:rPr>
          <w:rFonts w:ascii="Arial" w:hAnsi="Arial" w:cs="Arial"/>
          <w:b/>
          <w:bCs/>
          <w:color w:val="333333"/>
          <w:shd w:val="clear" w:color="auto" w:fill="FFFFFF"/>
        </w:rPr>
        <w:t xml:space="preserve"> Layer):</w:t>
      </w:r>
      <w:r>
        <w:rPr>
          <w:rFonts w:ascii="Arial" w:hAnsi="Arial" w:cs="Arial"/>
          <w:color w:val="333333"/>
          <w:shd w:val="clear" w:color="auto" w:fill="FFFFFF"/>
        </w:rPr>
        <w:t xml:space="preserve"> метод передачи данных, какая среда используется. 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Ethernet</w:t>
      </w:r>
    </w:p>
    <w:p w14:paraId="53D4096C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t>Канальный уровень (Data Link Layer):</w:t>
      </w:r>
      <w:r>
        <w:rPr>
          <w:rFonts w:ascii="Arial" w:hAnsi="Arial" w:cs="Arial"/>
          <w:color w:val="333333"/>
          <w:shd w:val="clear" w:color="auto" w:fill="FFFFFF"/>
        </w:rPr>
        <w:t> 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MAC</w:t>
      </w:r>
      <w:r>
        <w:rPr>
          <w:rFonts w:ascii="Arial" w:hAnsi="Arial" w:cs="Arial"/>
          <w:color w:val="333333"/>
          <w:shd w:val="clear" w:color="auto" w:fill="FFFFFF"/>
        </w:rPr>
        <w:t>-адреса и протокол «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Ethernet</w:t>
      </w:r>
      <w:r>
        <w:rPr>
          <w:rFonts w:ascii="Arial" w:hAnsi="Arial" w:cs="Arial"/>
          <w:color w:val="333333"/>
          <w:shd w:val="clear" w:color="auto" w:fill="FFFFFF"/>
        </w:rPr>
        <w:t xml:space="preserve">», </w:t>
      </w:r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ARP</w:t>
      </w:r>
    </w:p>
    <w:p w14:paraId="087A5199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t>Сетевой уровень (Network Layer):</w:t>
      </w:r>
      <w:r>
        <w:rPr>
          <w:rFonts w:ascii="Arial" w:hAnsi="Arial" w:cs="Arial"/>
          <w:color w:val="333333"/>
          <w:shd w:val="clear" w:color="auto" w:fill="FFFFFF"/>
        </w:rPr>
        <w:t xml:space="preserve"> маршрутизация</w:t>
      </w:r>
    </w:p>
    <w:p w14:paraId="57991A7F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lastRenderedPageBreak/>
        <w:t>Транспортный уровень (Transport Layer):</w:t>
      </w:r>
      <w:r>
        <w:rPr>
          <w:rFonts w:ascii="Arial" w:hAnsi="Arial" w:cs="Arial"/>
          <w:color w:val="333333"/>
          <w:shd w:val="clear" w:color="auto" w:fill="FFFFFF"/>
        </w:rPr>
        <w:t xml:space="preserve"> протоколы 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TCP</w:t>
      </w:r>
      <w:r>
        <w:rPr>
          <w:rFonts w:ascii="Arial" w:hAnsi="Arial" w:cs="Arial"/>
          <w:color w:val="333333"/>
          <w:shd w:val="clear" w:color="auto" w:fill="FFFFFF"/>
        </w:rPr>
        <w:t xml:space="preserve"> (с установлением соединения) и 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UDP</w:t>
      </w:r>
      <w:r>
        <w:rPr>
          <w:rFonts w:ascii="Arial" w:hAnsi="Arial" w:cs="Arial"/>
          <w:color w:val="333333"/>
          <w:shd w:val="clear" w:color="auto" w:fill="FFFFFF"/>
        </w:rPr>
        <w:t xml:space="preserve"> (без установления соединения)</w:t>
      </w:r>
    </w:p>
    <w:p w14:paraId="279A51A8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t>Сеансовый уровень (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Session</w:t>
      </w:r>
      <w:proofErr w:type="spellEnd"/>
      <w:r>
        <w:rPr>
          <w:rFonts w:ascii="Arial" w:hAnsi="Arial" w:cs="Arial"/>
          <w:b/>
          <w:bCs/>
          <w:color w:val="333333"/>
          <w:shd w:val="clear" w:color="auto" w:fill="FFFFFF"/>
        </w:rPr>
        <w:t xml:space="preserve"> Layer):</w:t>
      </w:r>
      <w:r>
        <w:rPr>
          <w:rFonts w:ascii="Arial" w:hAnsi="Arial" w:cs="Arial"/>
          <w:color w:val="333333"/>
          <w:shd w:val="clear" w:color="auto" w:fill="FFFFFF"/>
        </w:rPr>
        <w:t> установление, управление и разрыв соединения между двумя хостами</w:t>
      </w:r>
    </w:p>
    <w:p w14:paraId="663B5380" w14:textId="77777777" w:rsidR="00B74803" w:rsidRDefault="006B7311">
      <w:pPr>
        <w:numPr>
          <w:ilvl w:val="0"/>
          <w:numId w:val="24"/>
        </w:numPr>
        <w:shd w:val="clear" w:color="auto" w:fill="F3F5F7"/>
        <w:spacing w:after="0" w:line="240" w:lineRule="auto"/>
        <w:rPr>
          <w:rFonts w:ascii="Arial" w:hAnsi="Arial" w:cs="Arial"/>
          <w:b/>
          <w:bCs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t>Уровень представления (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Presentation</w:t>
      </w:r>
      <w:proofErr w:type="spellEnd"/>
      <w:r>
        <w:rPr>
          <w:rFonts w:ascii="Arial" w:hAnsi="Arial" w:cs="Arial"/>
          <w:b/>
          <w:bCs/>
          <w:color w:val="333333"/>
          <w:shd w:val="clear" w:color="auto" w:fill="FFFFFF"/>
        </w:rPr>
        <w:t xml:space="preserve"> Layer): </w:t>
      </w:r>
      <w:r>
        <w:rPr>
          <w:rFonts w:ascii="Arial" w:hAnsi="Arial" w:cs="Arial"/>
          <w:color w:val="333333"/>
          <w:shd w:val="clear" w:color="auto" w:fill="FFFFFF"/>
        </w:rPr>
        <w:t xml:space="preserve">структурирует информацию в читабельный вид для прикладного уровня. </w:t>
      </w:r>
      <w:hyperlink r:id="rId9">
        <w:r>
          <w:rPr>
            <w:b/>
            <w:bCs/>
            <w:color w:val="333333"/>
            <w:shd w:val="clear" w:color="auto" w:fill="FFFFFF"/>
          </w:rPr>
          <w:t>SSL</w:t>
        </w:r>
      </w:hyperlink>
      <w:r>
        <w:rPr>
          <w:rFonts w:ascii="Arial" w:hAnsi="Arial" w:cs="Arial"/>
          <w:b/>
          <w:bCs/>
          <w:color w:val="333333"/>
          <w:shd w:val="clear" w:color="auto" w:fill="FFFFFF"/>
        </w:rPr>
        <w:t xml:space="preserve">, </w:t>
      </w:r>
      <w:hyperlink r:id="rId10" w:tgtFrame="TLS">
        <w:r>
          <w:rPr>
            <w:b/>
            <w:bCs/>
            <w:color w:val="333333"/>
            <w:shd w:val="clear" w:color="auto" w:fill="FFFFFF"/>
          </w:rPr>
          <w:t>TLS</w:t>
        </w:r>
      </w:hyperlink>
    </w:p>
    <w:p w14:paraId="0CFF3B8E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t>Прикладной уровень (Application Layer): 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e-mail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, браузеры по протоколу 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HTTP</w:t>
      </w:r>
      <w:r>
        <w:rPr>
          <w:rFonts w:ascii="Arial" w:hAnsi="Arial" w:cs="Arial"/>
          <w:color w:val="333333"/>
          <w:shd w:val="clear" w:color="auto" w:fill="FFFFFF"/>
        </w:rPr>
        <w:t xml:space="preserve">, 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FTP</w:t>
      </w:r>
      <w:r>
        <w:rPr>
          <w:rFonts w:ascii="Arial" w:hAnsi="Arial" w:cs="Arial"/>
          <w:color w:val="333333"/>
          <w:shd w:val="clear" w:color="auto" w:fill="FFFFFF"/>
        </w:rPr>
        <w:t xml:space="preserve"> и остальное</w:t>
      </w:r>
    </w:p>
    <w:p w14:paraId="369C7933" w14:textId="77777777" w:rsidR="00B74803" w:rsidRDefault="00B74803">
      <w:pPr>
        <w:pStyle w:val="ListParagraph"/>
        <w:rPr>
          <w:rFonts w:ascii="Arial" w:hAnsi="Arial" w:cs="Arial"/>
          <w:b/>
          <w:bCs/>
          <w:color w:val="333333"/>
          <w:shd w:val="clear" w:color="auto" w:fill="FFFFFF"/>
        </w:rPr>
      </w:pPr>
    </w:p>
    <w:p w14:paraId="2BE25F5D" w14:textId="77777777" w:rsidR="00B74803" w:rsidRDefault="006B7311">
      <w:pPr>
        <w:pStyle w:val="ListParagraph"/>
        <w:rPr>
          <w:rFonts w:ascii="Arial" w:hAnsi="Arial" w:cs="Arial"/>
          <w:color w:val="333333"/>
          <w:shd w:val="clear" w:color="auto" w:fill="FFFFFF"/>
        </w:rPr>
      </w:pPr>
      <w:hyperlink r:id="rId11">
        <w:r>
          <w:rPr>
            <w:rStyle w:val="Hyperlink"/>
            <w:rFonts w:ascii="Arial" w:hAnsi="Arial" w:cs="Arial"/>
            <w:b/>
            <w:bCs/>
            <w:sz w:val="22"/>
            <w:szCs w:val="22"/>
            <w:shd w:val="clear" w:color="auto" w:fill="CFE3FF"/>
          </w:rPr>
          <w:t>Основные протоколы TCP/IP по уровням модели OSI</w:t>
        </w:r>
      </w:hyperlink>
    </w:p>
    <w:p w14:paraId="2671315A" w14:textId="77777777" w:rsidR="00B74803" w:rsidRDefault="006B7311">
      <w:pPr>
        <w:rPr>
          <w:b/>
          <w:bCs/>
          <w:lang w:val="en-US"/>
        </w:rPr>
      </w:pPr>
      <w:r>
        <w:rPr>
          <w:b/>
          <w:bCs/>
        </w:rPr>
        <w:t>Стек</w:t>
      </w:r>
      <w:r>
        <w:rPr>
          <w:b/>
          <w:bCs/>
          <w:lang w:val="en-US"/>
        </w:rPr>
        <w:t xml:space="preserve"> </w:t>
      </w:r>
      <w:r>
        <w:rPr>
          <w:b/>
          <w:bCs/>
        </w:rPr>
        <w:t>протоколов</w:t>
      </w:r>
      <w:r>
        <w:rPr>
          <w:b/>
          <w:bCs/>
          <w:lang w:val="en-US"/>
        </w:rPr>
        <w:t xml:space="preserve"> TCP/IP (</w:t>
      </w:r>
      <w:r>
        <w:rPr>
          <w:rFonts w:ascii="Arial" w:hAnsi="Arial" w:cs="Arial"/>
          <w:color w:val="333333"/>
          <w:shd w:val="clear" w:color="auto" w:fill="FFFFFF"/>
          <w:lang w:val="en-US"/>
        </w:rPr>
        <w:t xml:space="preserve">DoD (Department of </w:t>
      </w:r>
      <w:proofErr w:type="spellStart"/>
      <w:r>
        <w:rPr>
          <w:rFonts w:ascii="Arial" w:hAnsi="Arial" w:cs="Arial"/>
          <w:color w:val="333333"/>
          <w:shd w:val="clear" w:color="auto" w:fill="FFFFFF"/>
          <w:lang w:val="en-US"/>
        </w:rPr>
        <w:t>Defence</w:t>
      </w:r>
      <w:proofErr w:type="spellEnd"/>
      <w:r>
        <w:rPr>
          <w:rFonts w:ascii="Arial" w:hAnsi="Arial" w:cs="Arial"/>
          <w:color w:val="333333"/>
          <w:shd w:val="clear" w:color="auto" w:fill="FFFFFF"/>
          <w:lang w:val="en-US"/>
        </w:rPr>
        <w:t>)</w:t>
      </w:r>
      <w:r>
        <w:rPr>
          <w:b/>
          <w:bCs/>
          <w:lang w:val="en-US"/>
        </w:rPr>
        <w:t>)</w:t>
      </w:r>
    </w:p>
    <w:p w14:paraId="5F7F16DF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Прикладной</w:t>
      </w:r>
    </w:p>
    <w:p w14:paraId="299D464D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Транспортный</w:t>
      </w:r>
    </w:p>
    <w:p w14:paraId="119EB0EC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Интернет</w:t>
      </w:r>
    </w:p>
    <w:p w14:paraId="0FF60303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Уровень сетевого доступа</w:t>
      </w:r>
    </w:p>
    <w:p w14:paraId="6BDE432F" w14:textId="77777777" w:rsidR="00B74803" w:rsidRDefault="00B74803">
      <w:pPr>
        <w:pStyle w:val="ListParagraph"/>
        <w:rPr>
          <w:rFonts w:ascii="Arial" w:hAnsi="Arial" w:cs="Arial"/>
          <w:color w:val="333333"/>
          <w:shd w:val="clear" w:color="auto" w:fill="FFFFFF"/>
        </w:rPr>
      </w:pPr>
    </w:p>
    <w:p w14:paraId="48C44BA6" w14:textId="77777777" w:rsidR="00B74803" w:rsidRDefault="00B74803">
      <w:pPr>
        <w:pStyle w:val="ListParagraph"/>
      </w:pPr>
    </w:p>
    <w:p w14:paraId="2D96F699" w14:textId="77777777" w:rsidR="00B74803" w:rsidRDefault="006B7311">
      <w:pPr>
        <w:pStyle w:val="ListParagraph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noProof/>
          <w:color w:val="333333"/>
          <w:shd w:val="clear" w:color="auto" w:fill="FFFFFF"/>
        </w:rPr>
        <w:drawing>
          <wp:anchor distT="0" distB="0" distL="0" distR="0" simplePos="0" relativeHeight="39" behindDoc="0" locked="0" layoutInCell="0" allowOverlap="1" wp14:anchorId="35F4B582" wp14:editId="07E400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816100" cy="1472565"/>
            <wp:effectExtent l="0" t="0" r="0" b="0"/>
            <wp:wrapTopAndBottom/>
            <wp:docPr id="4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1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7F1683" w14:textId="77777777" w:rsidR="00B74803" w:rsidRDefault="006B7311">
      <w:pPr>
        <w:pStyle w:val="Heading2"/>
      </w:pPr>
      <w:hyperlink r:id="rId13">
        <w:r>
          <w:rPr>
            <w:rStyle w:val="Hyperlink"/>
          </w:rPr>
          <w:t>Тема №2. Протоколы верхнего уровня</w:t>
        </w:r>
      </w:hyperlink>
    </w:p>
    <w:p w14:paraId="0D8F6BA5" w14:textId="77777777" w:rsidR="00B74803" w:rsidRDefault="006B7311">
      <w:pPr>
        <w:rPr>
          <w:b/>
          <w:bCs/>
          <w:lang w:val="en-US"/>
        </w:rPr>
      </w:pPr>
      <w:r>
        <w:rPr>
          <w:b/>
          <w:bCs/>
        </w:rPr>
        <w:t>Протокол</w:t>
      </w:r>
      <w:r>
        <w:rPr>
          <w:b/>
          <w:bCs/>
          <w:lang w:val="en-US"/>
        </w:rPr>
        <w:t xml:space="preserve"> HTTP (</w:t>
      </w:r>
      <w:proofErr w:type="spellStart"/>
      <w:r>
        <w:rPr>
          <w:b/>
          <w:bCs/>
        </w:rPr>
        <w:t>англ</w:t>
      </w:r>
      <w:proofErr w:type="spellEnd"/>
      <w:r>
        <w:rPr>
          <w:b/>
          <w:bCs/>
          <w:lang w:val="en-US"/>
        </w:rPr>
        <w:t xml:space="preserve">. </w:t>
      </w:r>
      <w:proofErr w:type="spellStart"/>
      <w:r>
        <w:rPr>
          <w:b/>
          <w:bCs/>
          <w:lang w:val="en-US"/>
        </w:rPr>
        <w:t>HyperText</w:t>
      </w:r>
      <w:proofErr w:type="spellEnd"/>
      <w:r>
        <w:rPr>
          <w:b/>
          <w:bCs/>
          <w:lang w:val="en-US"/>
        </w:rPr>
        <w:t xml:space="preserve"> Transport Protocol)</w:t>
      </w:r>
    </w:p>
    <w:p w14:paraId="52215A6E" w14:textId="77777777" w:rsidR="00B74803" w:rsidRDefault="006B7311">
      <w:pPr>
        <w:pStyle w:val="ListParagraph"/>
        <w:rPr>
          <w:rFonts w:ascii="Arial" w:hAnsi="Arial" w:cs="Arial"/>
          <w:b/>
          <w:bCs/>
          <w:color w:val="333333"/>
          <w:shd w:val="clear" w:color="auto" w:fill="FFFFFF"/>
          <w:lang w:val="en-US"/>
        </w:rPr>
      </w:pPr>
      <w:r>
        <w:rPr>
          <w:rFonts w:ascii="Arial" w:hAnsi="Arial" w:cs="Arial"/>
          <w:color w:val="333333"/>
          <w:shd w:val="clear" w:color="auto" w:fill="FFFFFF"/>
          <w:lang w:val="en-US"/>
        </w:rPr>
        <w:tab/>
      </w:r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URL (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англ</w:t>
      </w:r>
      <w:proofErr w:type="spellEnd"/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. Uniform Resource Locator)</w:t>
      </w:r>
    </w:p>
    <w:p w14:paraId="6496FE5B" w14:textId="77777777" w:rsidR="00B74803" w:rsidRDefault="006B7311">
      <w:pPr>
        <w:pStyle w:val="ListParagraph"/>
        <w:rPr>
          <w:rFonts w:ascii="Arial" w:hAnsi="Arial" w:cs="Arial"/>
          <w:b/>
          <w:bCs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ab/>
      </w:r>
      <w:r>
        <w:rPr>
          <w:rFonts w:ascii="Arial" w:hAnsi="Arial" w:cs="Arial"/>
          <w:b/>
          <w:bCs/>
          <w:color w:val="333333"/>
          <w:shd w:val="clear" w:color="auto" w:fill="FFFFFF"/>
        </w:rPr>
        <w:t>CLI (Command Line Interface)</w:t>
      </w:r>
    </w:p>
    <w:p w14:paraId="0FA8E571" w14:textId="77777777" w:rsidR="00B74803" w:rsidRDefault="00B74803">
      <w:pPr>
        <w:pStyle w:val="ListParagraph"/>
        <w:rPr>
          <w:rFonts w:ascii="Arial" w:hAnsi="Arial" w:cs="Arial"/>
          <w:b/>
          <w:bCs/>
          <w:color w:val="333333"/>
          <w:shd w:val="clear" w:color="auto" w:fill="FFFFFF"/>
          <w:lang w:val="en-US"/>
        </w:rPr>
      </w:pPr>
    </w:p>
    <w:p w14:paraId="5D76E79B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  <w:lang w:val="en-US"/>
        </w:rPr>
      </w:pPr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HTTPS</w:t>
      </w:r>
      <w:r>
        <w:rPr>
          <w:rFonts w:ascii="Arial" w:hAnsi="Arial" w:cs="Arial"/>
          <w:color w:val="333333"/>
          <w:shd w:val="clear" w:color="auto" w:fill="FFFFFF"/>
          <w:lang w:val="en-US"/>
        </w:rPr>
        <w:t xml:space="preserve"> (</w:t>
      </w:r>
      <w:proofErr w:type="spellStart"/>
      <w:r>
        <w:rPr>
          <w:rFonts w:ascii="Arial" w:hAnsi="Arial" w:cs="Arial"/>
          <w:color w:val="333333"/>
          <w:shd w:val="clear" w:color="auto" w:fill="FFFFFF"/>
          <w:lang w:val="en-US"/>
        </w:rPr>
        <w:t>HyperText</w:t>
      </w:r>
      <w:proofErr w:type="spellEnd"/>
      <w:r>
        <w:rPr>
          <w:rFonts w:ascii="Arial" w:hAnsi="Arial" w:cs="Arial"/>
          <w:color w:val="333333"/>
          <w:shd w:val="clear" w:color="auto" w:fill="FFFFFF"/>
          <w:lang w:val="en-US"/>
        </w:rPr>
        <w:t xml:space="preserve"> Transfer Protocol Secure) </w:t>
      </w:r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443</w:t>
      </w:r>
    </w:p>
    <w:p w14:paraId="35A0110E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t>DNS</w:t>
      </w:r>
      <w:r>
        <w:rPr>
          <w:rFonts w:ascii="Arial" w:hAnsi="Arial" w:cs="Arial"/>
          <w:color w:val="333333"/>
          <w:shd w:val="clear" w:color="auto" w:fill="FFFFFF"/>
        </w:rPr>
        <w:t xml:space="preserve"> (Domain Name System) 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53</w:t>
      </w:r>
    </w:p>
    <w:p w14:paraId="58BB2791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  <w:lang w:val="en-US"/>
        </w:rPr>
      </w:pPr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DHCP</w:t>
      </w:r>
      <w:r>
        <w:rPr>
          <w:rFonts w:ascii="Arial" w:hAnsi="Arial" w:cs="Arial"/>
          <w:color w:val="333333"/>
          <w:shd w:val="clear" w:color="auto" w:fill="FFFFFF"/>
          <w:lang w:val="en-US"/>
        </w:rPr>
        <w:t xml:space="preserve"> (Dynamic Host Configuration Protocol)</w:t>
      </w:r>
    </w:p>
    <w:p w14:paraId="1EE9CB95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  <w:lang w:val="en-US"/>
        </w:rPr>
      </w:pPr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POP3</w:t>
      </w:r>
      <w:r>
        <w:rPr>
          <w:rFonts w:ascii="Arial" w:hAnsi="Arial" w:cs="Arial"/>
          <w:color w:val="333333"/>
          <w:shd w:val="clear" w:color="auto" w:fill="FFFFFF"/>
          <w:lang w:val="en-US"/>
        </w:rPr>
        <w:t xml:space="preserve"> (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англ</w:t>
      </w:r>
      <w:proofErr w:type="spellEnd"/>
      <w:r>
        <w:rPr>
          <w:rFonts w:ascii="Arial" w:hAnsi="Arial" w:cs="Arial"/>
          <w:color w:val="333333"/>
          <w:shd w:val="clear" w:color="auto" w:fill="FFFFFF"/>
          <w:lang w:val="en-US"/>
        </w:rPr>
        <w:t xml:space="preserve">. Post Office Protocol Version 3) port </w:t>
      </w:r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110/995(</w:t>
      </w:r>
      <w:r>
        <w:rPr>
          <w:rFonts w:ascii="Arial" w:hAnsi="Arial" w:cs="Arial"/>
          <w:color w:val="333333"/>
          <w:shd w:val="clear" w:color="auto" w:fill="FFFFFF"/>
          <w:lang w:val="en-US"/>
        </w:rPr>
        <w:t>POP3S)</w:t>
      </w:r>
    </w:p>
    <w:p w14:paraId="0A33C7CF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  <w:lang w:val="en-US"/>
        </w:rPr>
      </w:pPr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IMAP</w:t>
      </w:r>
      <w:r>
        <w:rPr>
          <w:rFonts w:ascii="Arial" w:hAnsi="Arial" w:cs="Arial"/>
          <w:color w:val="333333"/>
          <w:shd w:val="clear" w:color="auto" w:fill="FFFFFF"/>
          <w:lang w:val="en-US"/>
        </w:rPr>
        <w:t xml:space="preserve"> (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англ</w:t>
      </w:r>
      <w:proofErr w:type="spellEnd"/>
      <w:r>
        <w:rPr>
          <w:rFonts w:ascii="Arial" w:hAnsi="Arial" w:cs="Arial"/>
          <w:color w:val="333333"/>
          <w:shd w:val="clear" w:color="auto" w:fill="FFFFFF"/>
          <w:lang w:val="en-US"/>
        </w:rPr>
        <w:t xml:space="preserve">. Internet Message Access Protocol) port </w:t>
      </w:r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143</w:t>
      </w:r>
    </w:p>
    <w:p w14:paraId="7F84F7E8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  <w:lang w:val="en-US"/>
        </w:rPr>
      </w:pPr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SMTP</w:t>
      </w:r>
      <w:r>
        <w:rPr>
          <w:rFonts w:ascii="Arial" w:hAnsi="Arial" w:cs="Arial"/>
          <w:color w:val="333333"/>
          <w:shd w:val="clear" w:color="auto" w:fill="FFFFFF"/>
          <w:lang w:val="en-US"/>
        </w:rPr>
        <w:t xml:space="preserve"> (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англ</w:t>
      </w:r>
      <w:proofErr w:type="spellEnd"/>
      <w:r>
        <w:rPr>
          <w:rFonts w:ascii="Arial" w:hAnsi="Arial" w:cs="Arial"/>
          <w:color w:val="333333"/>
          <w:shd w:val="clear" w:color="auto" w:fill="FFFFFF"/>
          <w:lang w:val="en-US"/>
        </w:rPr>
        <w:t xml:space="preserve">. Simple Mail Transfer Protocol) port </w:t>
      </w:r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25</w:t>
      </w:r>
    </w:p>
    <w:p w14:paraId="2B2789D3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  <w:lang w:val="en-US"/>
        </w:rPr>
      </w:pPr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Telnet</w:t>
      </w:r>
      <w:r>
        <w:rPr>
          <w:rFonts w:ascii="Arial" w:hAnsi="Arial" w:cs="Arial"/>
          <w:color w:val="333333"/>
          <w:shd w:val="clear" w:color="auto" w:fill="FFFFFF"/>
          <w:lang w:val="en-US"/>
        </w:rPr>
        <w:t xml:space="preserve"> (</w:t>
      </w:r>
      <w:r>
        <w:rPr>
          <w:rFonts w:ascii="Arial" w:hAnsi="Arial" w:cs="Arial"/>
          <w:color w:val="333333"/>
          <w:shd w:val="clear" w:color="auto" w:fill="FFFFFF"/>
        </w:rPr>
        <w:t>от</w:t>
      </w:r>
      <w:r>
        <w:rPr>
          <w:rFonts w:ascii="Arial" w:hAnsi="Arial" w:cs="Arial"/>
          <w:color w:val="333333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англ</w:t>
      </w:r>
      <w:proofErr w:type="spellEnd"/>
      <w:r>
        <w:rPr>
          <w:rFonts w:ascii="Arial" w:hAnsi="Arial" w:cs="Arial"/>
          <w:color w:val="333333"/>
          <w:shd w:val="clear" w:color="auto" w:fill="FFFFFF"/>
          <w:lang w:val="en-US"/>
        </w:rPr>
        <w:t xml:space="preserve">. terminal network) port </w:t>
      </w:r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23</w:t>
      </w:r>
    </w:p>
    <w:p w14:paraId="26DF37F3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  <w:lang w:val="en-US"/>
        </w:rPr>
      </w:pPr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SSH</w:t>
      </w:r>
      <w:r>
        <w:rPr>
          <w:rFonts w:ascii="Arial" w:hAnsi="Arial" w:cs="Arial"/>
          <w:color w:val="333333"/>
          <w:shd w:val="clear" w:color="auto" w:fill="FFFFFF"/>
          <w:lang w:val="en-US"/>
        </w:rPr>
        <w:t xml:space="preserve"> (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англ</w:t>
      </w:r>
      <w:proofErr w:type="spellEnd"/>
      <w:r>
        <w:rPr>
          <w:rFonts w:ascii="Arial" w:hAnsi="Arial" w:cs="Arial"/>
          <w:color w:val="333333"/>
          <w:shd w:val="clear" w:color="auto" w:fill="FFFFFF"/>
          <w:lang w:val="en-US"/>
        </w:rPr>
        <w:t xml:space="preserve">. Secure Shell) port </w:t>
      </w:r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22</w:t>
      </w:r>
    </w:p>
    <w:p w14:paraId="5C722604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  <w:lang w:val="en-US"/>
        </w:rPr>
      </w:pPr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FTP</w:t>
      </w:r>
      <w:r>
        <w:rPr>
          <w:rFonts w:ascii="Arial" w:hAnsi="Arial" w:cs="Arial"/>
          <w:color w:val="333333"/>
          <w:shd w:val="clear" w:color="auto" w:fill="FFFFFF"/>
          <w:lang w:val="en-US"/>
        </w:rPr>
        <w:t xml:space="preserve"> (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англ</w:t>
      </w:r>
      <w:proofErr w:type="spellEnd"/>
      <w:r>
        <w:rPr>
          <w:rFonts w:ascii="Arial" w:hAnsi="Arial" w:cs="Arial"/>
          <w:color w:val="333333"/>
          <w:shd w:val="clear" w:color="auto" w:fill="FFFFFF"/>
          <w:lang w:val="en-US"/>
        </w:rPr>
        <w:t xml:space="preserve">. File Transfer Protocol) port </w:t>
      </w:r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21</w:t>
      </w:r>
    </w:p>
    <w:p w14:paraId="22293EE6" w14:textId="77777777" w:rsidR="00B74803" w:rsidRDefault="006B7311">
      <w:pPr>
        <w:pStyle w:val="ListParagraph"/>
        <w:numPr>
          <w:ilvl w:val="0"/>
          <w:numId w:val="1"/>
        </w:numPr>
        <w:rPr>
          <w:rFonts w:ascii="Arial" w:hAnsi="Arial" w:cs="Arial"/>
          <w:color w:val="333333"/>
          <w:shd w:val="clear" w:color="auto" w:fill="FFFFFF"/>
          <w:lang w:val="en-US"/>
        </w:rPr>
      </w:pPr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TFTP</w:t>
      </w:r>
      <w:r>
        <w:rPr>
          <w:rFonts w:ascii="Arial" w:hAnsi="Arial" w:cs="Arial"/>
          <w:color w:val="333333"/>
          <w:shd w:val="clear" w:color="auto" w:fill="FFFFFF"/>
          <w:lang w:val="en-US"/>
        </w:rPr>
        <w:t xml:space="preserve"> (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англ</w:t>
      </w:r>
      <w:proofErr w:type="spellEnd"/>
      <w:r>
        <w:rPr>
          <w:rFonts w:ascii="Arial" w:hAnsi="Arial" w:cs="Arial"/>
          <w:color w:val="333333"/>
          <w:shd w:val="clear" w:color="auto" w:fill="FFFFFF"/>
          <w:lang w:val="en-US"/>
        </w:rPr>
        <w:t>. Trivial File Transfer Protocol)</w:t>
      </w:r>
    </w:p>
    <w:p w14:paraId="235EB00F" w14:textId="77777777" w:rsidR="00B74803" w:rsidRDefault="006B7311">
      <w:pPr>
        <w:rPr>
          <w:rFonts w:ascii="Arial" w:hAnsi="Arial" w:cs="Arial"/>
          <w:color w:val="333333"/>
          <w:shd w:val="clear" w:color="auto" w:fill="FFFFFF"/>
          <w:lang w:val="en-US"/>
        </w:rPr>
      </w:pPr>
      <w:r>
        <w:rPr>
          <w:rFonts w:ascii="Arial" w:hAnsi="Arial" w:cs="Arial"/>
          <w:noProof/>
          <w:color w:val="333333"/>
          <w:shd w:val="clear" w:color="auto" w:fill="FFFFFF"/>
          <w:lang w:val="en-US"/>
        </w:rPr>
        <w:lastRenderedPageBreak/>
        <w:drawing>
          <wp:anchor distT="0" distB="0" distL="0" distR="0" simplePos="0" relativeHeight="31" behindDoc="0" locked="0" layoutInCell="0" allowOverlap="1" wp14:anchorId="50E8019C" wp14:editId="6F92A5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74235" cy="3627120"/>
            <wp:effectExtent l="0" t="0" r="0" b="0"/>
            <wp:wrapTopAndBottom/>
            <wp:docPr id="5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4F343" w14:textId="77777777" w:rsidR="00B74803" w:rsidRDefault="006B7311">
      <w:pPr>
        <w:pStyle w:val="Heading2"/>
        <w:rPr>
          <w:rStyle w:val="InternetLink"/>
        </w:rPr>
      </w:pPr>
      <w:hyperlink r:id="rId15">
        <w:r>
          <w:rPr>
            <w:rStyle w:val="Hyperlink"/>
          </w:rPr>
          <w:t>Основы компьютерных сетей. Тема №3. Протоколы нижних уровней (транспортного, сетевого и канального)</w:t>
        </w:r>
      </w:hyperlink>
    </w:p>
    <w:p w14:paraId="27451394" w14:textId="77777777" w:rsidR="00B74803" w:rsidRDefault="00B74803"/>
    <w:p w14:paraId="200CDE20" w14:textId="77777777" w:rsidR="00B74803" w:rsidRDefault="006B7311">
      <w:pPr>
        <w:rPr>
          <w:rFonts w:ascii="Arial" w:hAnsi="Arial" w:cs="Arial"/>
          <w:b/>
          <w:bCs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t>Физический уровень</w:t>
      </w:r>
    </w:p>
    <w:p w14:paraId="28B23570" w14:textId="77777777" w:rsidR="00B74803" w:rsidRDefault="006B7311">
      <w:r>
        <w:rPr>
          <w:rFonts w:ascii="Arial" w:hAnsi="Arial" w:cs="Arial"/>
          <w:b/>
          <w:bCs/>
          <w:color w:val="333333"/>
          <w:shd w:val="clear" w:color="auto" w:fill="FFFFFF"/>
        </w:rPr>
        <w:t>Канальный уровень</w:t>
      </w:r>
    </w:p>
    <w:p w14:paraId="57B8CBEC" w14:textId="77777777" w:rsidR="00B74803" w:rsidRDefault="006B7311">
      <w:pPr>
        <w:ind w:left="360"/>
        <w:rPr>
          <w:b/>
          <w:bCs/>
        </w:rPr>
      </w:pPr>
      <w:r>
        <w:rPr>
          <w:b/>
          <w:bCs/>
        </w:rPr>
        <w:t>Ethernet-кадр:</w:t>
      </w:r>
    </w:p>
    <w:p w14:paraId="67740C73" w14:textId="77777777" w:rsidR="00B74803" w:rsidRDefault="006B7311">
      <w:pPr>
        <w:pStyle w:val="ListParagraph"/>
        <w:numPr>
          <w:ilvl w:val="0"/>
          <w:numId w:val="1"/>
        </w:numPr>
        <w:ind w:left="1146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Преамбула</w:t>
      </w:r>
    </w:p>
    <w:p w14:paraId="6A0E914F" w14:textId="77777777" w:rsidR="00B74803" w:rsidRDefault="006B7311">
      <w:pPr>
        <w:pStyle w:val="ListParagraph"/>
        <w:numPr>
          <w:ilvl w:val="0"/>
          <w:numId w:val="1"/>
        </w:numPr>
        <w:ind w:left="1146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MAC-адрес получателя</w:t>
      </w:r>
    </w:p>
    <w:p w14:paraId="4BE9755D" w14:textId="77777777" w:rsidR="00B74803" w:rsidRDefault="006B7311">
      <w:pPr>
        <w:pStyle w:val="ListParagraph"/>
        <w:numPr>
          <w:ilvl w:val="0"/>
          <w:numId w:val="1"/>
        </w:numPr>
        <w:ind w:left="1146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MAC-адрес отправителя</w:t>
      </w:r>
    </w:p>
    <w:p w14:paraId="56485FAE" w14:textId="77777777" w:rsidR="00B74803" w:rsidRDefault="006B7311">
      <w:pPr>
        <w:pStyle w:val="ListParagraph"/>
        <w:numPr>
          <w:ilvl w:val="0"/>
          <w:numId w:val="1"/>
        </w:numPr>
        <w:ind w:left="1146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Тип (длина)</w:t>
      </w:r>
    </w:p>
    <w:p w14:paraId="318B6975" w14:textId="77777777" w:rsidR="00B74803" w:rsidRDefault="006B7311">
      <w:pPr>
        <w:pStyle w:val="ListParagraph"/>
        <w:numPr>
          <w:ilvl w:val="0"/>
          <w:numId w:val="1"/>
        </w:numPr>
        <w:ind w:left="1146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Поле SNAP/LLC + данные</w:t>
      </w:r>
    </w:p>
    <w:p w14:paraId="4C597FC6" w14:textId="77777777" w:rsidR="00B74803" w:rsidRDefault="006B7311">
      <w:pPr>
        <w:pStyle w:val="ListParagraph"/>
        <w:numPr>
          <w:ilvl w:val="0"/>
          <w:numId w:val="1"/>
        </w:numPr>
        <w:ind w:left="1146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FCS (от англ. Frame Check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Sequence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— контрольная сумма кадра)</w:t>
      </w:r>
    </w:p>
    <w:p w14:paraId="2087B9B4" w14:textId="77777777" w:rsidR="00B74803" w:rsidRDefault="006B7311">
      <w:pPr>
        <w:pStyle w:val="ListParagraph"/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67D676B9" wp14:editId="299581D5">
            <wp:extent cx="4625340" cy="958850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0204" w14:textId="77777777" w:rsidR="00B74803" w:rsidRDefault="006B7311">
      <w:pPr>
        <w:ind w:left="360"/>
        <w:rPr>
          <w:b/>
          <w:bCs/>
        </w:rPr>
      </w:pPr>
      <w:r>
        <w:rPr>
          <w:b/>
          <w:bCs/>
        </w:rPr>
        <w:t>Протокол ARP:</w:t>
      </w:r>
    </w:p>
    <w:p w14:paraId="2615FBD7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Тип протокола канального уровня (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Hardware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type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)</w:t>
      </w:r>
    </w:p>
    <w:p w14:paraId="346B3D46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Тип протокола сетевого уровня (Protocol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type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)</w:t>
      </w:r>
    </w:p>
    <w:p w14:paraId="111A7BED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Длина физического адреса в байтах (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Hardware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length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)</w:t>
      </w:r>
    </w:p>
    <w:p w14:paraId="4010F03D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Длина логического адреса в байтах (Protocol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length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)</w:t>
      </w:r>
    </w:p>
    <w:p w14:paraId="64DD3664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Код операции (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Operation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)</w:t>
      </w:r>
    </w:p>
    <w:p w14:paraId="157C7931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Физический адрес отправителя (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Sender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hardware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address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)</w:t>
      </w:r>
    </w:p>
    <w:p w14:paraId="6341FEA0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Логический адрес отправителя (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Sender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protocol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address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)</w:t>
      </w:r>
    </w:p>
    <w:p w14:paraId="75D2384F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Физический адрес получателя (Target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hardware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address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)</w:t>
      </w:r>
    </w:p>
    <w:p w14:paraId="1CC71607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Логический адрес получателя (Target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protocol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address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)</w:t>
      </w:r>
    </w:p>
    <w:p w14:paraId="1CA4D09A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lastRenderedPageBreak/>
        <w:t xml:space="preserve">Прежде, чем подключиться к одному из устройств, IP-протокол проверяет, есть ли в его </w:t>
      </w:r>
      <w:hyperlink r:id="rId17">
        <w:r>
          <w:rPr>
            <w:rStyle w:val="Hyperlink"/>
            <w:rFonts w:ascii="Arial" w:hAnsi="Arial" w:cs="Arial"/>
            <w:color w:val="333333"/>
            <w:shd w:val="clear" w:color="auto" w:fill="FFFFFF"/>
          </w:rPr>
          <w:t>ARP</w:t>
        </w:r>
      </w:hyperlink>
      <w:r>
        <w:rPr>
          <w:rFonts w:ascii="Arial" w:hAnsi="Arial" w:cs="Arial"/>
          <w:color w:val="333333"/>
          <w:shd w:val="clear" w:color="auto" w:fill="FFFFFF"/>
        </w:rPr>
        <w:t xml:space="preserve">-таблице </w:t>
      </w:r>
      <w:proofErr w:type="gramStart"/>
      <w:r>
        <w:rPr>
          <w:rFonts w:ascii="Arial" w:hAnsi="Arial" w:cs="Arial"/>
          <w:color w:val="333333"/>
          <w:shd w:val="clear" w:color="auto" w:fill="FFFFFF"/>
        </w:rPr>
        <w:t>маршрутизации</w:t>
      </w:r>
      <w: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 xml:space="preserve"> запись</w:t>
      </w:r>
      <w:proofErr w:type="gramEnd"/>
      <w:r>
        <w:rPr>
          <w:rFonts w:ascii="Arial" w:hAnsi="Arial" w:cs="Arial"/>
          <w:color w:val="333333"/>
          <w:shd w:val="clear" w:color="auto" w:fill="FFFFFF"/>
        </w:rPr>
        <w:t xml:space="preserve"> о соответствующем устройстве. Если такая запись имеется, то происходит непосредственно подключение и передача пакетов. Если же нет, то посылается широковещательный ARP-запрос, который выясняет, какому из устройств принадлежит IP-адрес. Идентифицировав себя, устройство посылает в ответ свой MAC-адрес, а в ARP-таблицу отправителя заносится соответствующая запись.</w:t>
      </w:r>
    </w:p>
    <w:p w14:paraId="79E3776A" w14:textId="77777777" w:rsidR="00B74803" w:rsidRDefault="006B7311">
      <w:pPr>
        <w:numPr>
          <w:ilvl w:val="0"/>
          <w:numId w:val="29"/>
        </w:num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Если адреса находятся в одной подсети, то вызывается протокол ARP и определяется физический адрес получателя, после чего IP-пакет инкапсулируется в кадр канального уровня и отправляется по указанному физическому адресу, соответствующему IP-адресу назначения.</w:t>
      </w:r>
    </w:p>
    <w:p w14:paraId="266904B0" w14:textId="77777777" w:rsidR="00B74803" w:rsidRDefault="006B7311">
      <w:pPr>
        <w:numPr>
          <w:ilvl w:val="0"/>
          <w:numId w:val="29"/>
        </w:num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Если нет – начинается просмотр таблицы в поисках прямого маршрута.</w:t>
      </w:r>
    </w:p>
    <w:p w14:paraId="25E58C10" w14:textId="77777777" w:rsidR="00B74803" w:rsidRDefault="006B7311">
      <w:pPr>
        <w:numPr>
          <w:ilvl w:val="0"/>
          <w:numId w:val="29"/>
        </w:num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Если маршрут найден, то вызывается протокол ARP и определяется физический адрес соответствующего маршрутизатора, после чего пакет инкапсулируется в кадр канального уровня и отправляется по указанному физическому адресу.</w:t>
      </w:r>
    </w:p>
    <w:p w14:paraId="723AF729" w14:textId="77777777" w:rsidR="00B74803" w:rsidRDefault="006B7311">
      <w:pPr>
        <w:numPr>
          <w:ilvl w:val="0"/>
          <w:numId w:val="29"/>
        </w:num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В противном случае, вызывается протокол ARP и определяется физический адрес маршрутизатора по умолчанию, после чего пакет инкапсулируется в кадр канального уровня и отправляется по указанному физическому адресу.</w:t>
      </w:r>
    </w:p>
    <w:p w14:paraId="5B28C652" w14:textId="77777777" w:rsidR="00B74803" w:rsidRDefault="00B74803">
      <w:pPr>
        <w:rPr>
          <w:rFonts w:ascii="Arial" w:hAnsi="Arial" w:cs="Arial"/>
          <w:color w:val="333333"/>
          <w:shd w:val="clear" w:color="auto" w:fill="FFFFFF"/>
        </w:rPr>
      </w:pPr>
    </w:p>
    <w:p w14:paraId="464D1D51" w14:textId="77777777" w:rsidR="00B74803" w:rsidRDefault="006B7311">
      <w:pPr>
        <w:rPr>
          <w:rFonts w:ascii="Arial" w:hAnsi="Arial" w:cs="Arial"/>
          <w:b/>
          <w:bCs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t>Сетевой уровень</w:t>
      </w:r>
    </w:p>
    <w:p w14:paraId="176A8AFD" w14:textId="77777777" w:rsidR="00B74803" w:rsidRDefault="006B7311">
      <w:pPr>
        <w:ind w:left="360"/>
        <w:rPr>
          <w:b/>
          <w:bCs/>
        </w:rPr>
      </w:pPr>
      <w:r>
        <w:rPr>
          <w:b/>
          <w:bCs/>
        </w:rPr>
        <w:t>IP (от англ. Internet Protocol)</w:t>
      </w:r>
    </w:p>
    <w:p w14:paraId="6D62C83A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t>IPv4</w:t>
      </w:r>
      <w:r>
        <w:rPr>
          <w:rFonts w:ascii="Arial" w:hAnsi="Arial" w:cs="Arial"/>
          <w:color w:val="333333"/>
          <w:shd w:val="clear" w:color="auto" w:fill="FFFFFF"/>
        </w:rPr>
        <w:t xml:space="preserve"> (32-битные адреса)</w:t>
      </w:r>
    </w:p>
    <w:p w14:paraId="01A83B61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t>IPv6</w:t>
      </w:r>
      <w:r>
        <w:rPr>
          <w:rFonts w:ascii="Arial" w:hAnsi="Arial" w:cs="Arial"/>
          <w:color w:val="333333"/>
          <w:shd w:val="clear" w:color="auto" w:fill="FFFFFF"/>
        </w:rPr>
        <w:t xml:space="preserve"> (128-битные адреса)</w:t>
      </w:r>
    </w:p>
    <w:p w14:paraId="2DFAB7B4" w14:textId="77777777" w:rsidR="00B74803" w:rsidRDefault="006B7311">
      <w:pPr>
        <w:ind w:left="360"/>
        <w:rPr>
          <w:b/>
          <w:bCs/>
        </w:rPr>
      </w:pPr>
      <w:r>
        <w:rPr>
          <w:b/>
          <w:bCs/>
        </w:rPr>
        <w:t>IP-пакет:</w:t>
      </w:r>
    </w:p>
    <w:p w14:paraId="06664877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Версия</w:t>
      </w:r>
    </w:p>
    <w:p w14:paraId="1CF6B491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  <w:lang w:val="en-US"/>
        </w:rPr>
      </w:pPr>
      <w:r>
        <w:rPr>
          <w:rFonts w:ascii="Arial" w:hAnsi="Arial" w:cs="Arial"/>
          <w:color w:val="333333"/>
          <w:shd w:val="clear" w:color="auto" w:fill="FFFFFF"/>
          <w:lang w:val="en-US"/>
        </w:rPr>
        <w:t>IHL (</w:t>
      </w:r>
      <w:r>
        <w:rPr>
          <w:rFonts w:ascii="Arial" w:hAnsi="Arial" w:cs="Arial"/>
          <w:color w:val="333333"/>
          <w:shd w:val="clear" w:color="auto" w:fill="FFFFFF"/>
        </w:rPr>
        <w:t>от</w:t>
      </w:r>
      <w:r>
        <w:rPr>
          <w:rFonts w:ascii="Arial" w:hAnsi="Arial" w:cs="Arial"/>
          <w:color w:val="333333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англ</w:t>
      </w:r>
      <w:proofErr w:type="spellEnd"/>
      <w:r>
        <w:rPr>
          <w:rFonts w:ascii="Arial" w:hAnsi="Arial" w:cs="Arial"/>
          <w:color w:val="333333"/>
          <w:shd w:val="clear" w:color="auto" w:fill="FFFFFF"/>
          <w:lang w:val="en-US"/>
        </w:rPr>
        <w:t xml:space="preserve">. Internet Header Length — </w:t>
      </w:r>
      <w:r>
        <w:rPr>
          <w:rFonts w:ascii="Arial" w:hAnsi="Arial" w:cs="Arial"/>
          <w:color w:val="333333"/>
          <w:shd w:val="clear" w:color="auto" w:fill="FFFFFF"/>
        </w:rPr>
        <w:t>размер</w:t>
      </w:r>
      <w:r>
        <w:rPr>
          <w:rFonts w:ascii="Arial" w:hAnsi="Arial" w:cs="Arial"/>
          <w:color w:val="333333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заголовка</w:t>
      </w:r>
      <w:r>
        <w:rPr>
          <w:rFonts w:ascii="Arial" w:hAnsi="Arial" w:cs="Arial"/>
          <w:color w:val="333333"/>
          <w:shd w:val="clear" w:color="auto" w:fill="FFFFFF"/>
          <w:lang w:val="en-US"/>
        </w:rPr>
        <w:t>)</w:t>
      </w:r>
    </w:p>
    <w:p w14:paraId="3F79EAC4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Тип обслуживания</w:t>
      </w:r>
    </w:p>
    <w:p w14:paraId="4330395B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Длина пакета</w:t>
      </w:r>
    </w:p>
    <w:p w14:paraId="2C15399E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  <w:lang w:val="en-US"/>
        </w:rPr>
      </w:pPr>
      <w:r>
        <w:rPr>
          <w:rFonts w:ascii="Arial" w:hAnsi="Arial" w:cs="Arial"/>
          <w:color w:val="333333"/>
          <w:shd w:val="clear" w:color="auto" w:fill="FFFFFF"/>
        </w:rPr>
        <w:t>Время</w:t>
      </w:r>
      <w:r>
        <w:rPr>
          <w:rFonts w:ascii="Arial" w:hAnsi="Arial" w:cs="Arial"/>
          <w:color w:val="333333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жизни</w:t>
      </w:r>
      <w:r>
        <w:rPr>
          <w:rFonts w:ascii="Arial" w:hAnsi="Arial" w:cs="Arial"/>
          <w:color w:val="333333"/>
          <w:shd w:val="clear" w:color="auto" w:fill="FFFFFF"/>
          <w:lang w:val="en-US"/>
        </w:rPr>
        <w:t xml:space="preserve"> (TTL- Time To Live)</w:t>
      </w:r>
    </w:p>
    <w:p w14:paraId="455028E8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Протокол</w:t>
      </w:r>
    </w:p>
    <w:p w14:paraId="2F3E2333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Контрольная сумма заголовка</w:t>
      </w:r>
    </w:p>
    <w:p w14:paraId="7DD929F9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Опции</w:t>
      </w:r>
    </w:p>
    <w:p w14:paraId="0F2C3C7B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Смещение</w:t>
      </w:r>
    </w:p>
    <w:p w14:paraId="2F18FA73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Данные</w:t>
      </w:r>
    </w:p>
    <w:p w14:paraId="6C4CD75B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Идентификатор</w:t>
      </w:r>
    </w:p>
    <w:p w14:paraId="5AEEA622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Флаги</w:t>
      </w:r>
    </w:p>
    <w:p w14:paraId="10684BBC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Смещение фрагмента</w:t>
      </w:r>
    </w:p>
    <w:p w14:paraId="0C2E158F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IP-адрес отправителя и IP-адрес получателя</w:t>
      </w:r>
    </w:p>
    <w:p w14:paraId="5EFDD382" w14:textId="77777777" w:rsidR="00B74803" w:rsidRDefault="00B74803">
      <w:pPr>
        <w:rPr>
          <w:rFonts w:ascii="Arial" w:hAnsi="Arial" w:cs="Arial"/>
          <w:color w:val="333333"/>
          <w:shd w:val="clear" w:color="auto" w:fill="FFFFFF"/>
        </w:rPr>
      </w:pPr>
    </w:p>
    <w:p w14:paraId="4AA803C8" w14:textId="77777777" w:rsidR="00B74803" w:rsidRDefault="006B7311">
      <w:pPr>
        <w:rPr>
          <w:rFonts w:ascii="Arial" w:hAnsi="Arial" w:cs="Arial"/>
          <w:b/>
          <w:bCs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t>Транспортный уровень</w:t>
      </w:r>
    </w:p>
    <w:p w14:paraId="2AA5FC87" w14:textId="77777777" w:rsidR="00B74803" w:rsidRDefault="006B7311">
      <w:pPr>
        <w:ind w:left="360"/>
        <w:rPr>
          <w:b/>
          <w:bCs/>
        </w:rPr>
      </w:pPr>
      <w:r>
        <w:rPr>
          <w:b/>
          <w:bCs/>
        </w:rPr>
        <w:t>UDP (</w:t>
      </w:r>
      <w:r>
        <w:rPr>
          <w:rFonts w:ascii="Arial" w:hAnsi="Arial" w:cs="Arial"/>
          <w:color w:val="333333"/>
          <w:shd w:val="clear" w:color="auto" w:fill="FFFFFF"/>
        </w:rPr>
        <w:t>DHCP, TFTP</w:t>
      </w:r>
      <w:r>
        <w:rPr>
          <w:b/>
          <w:bCs/>
        </w:rPr>
        <w:t>):</w:t>
      </w:r>
    </w:p>
    <w:p w14:paraId="3CD59DF6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Порт источника</w:t>
      </w:r>
    </w:p>
    <w:p w14:paraId="6A19B4D1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Порт назначения</w:t>
      </w:r>
    </w:p>
    <w:p w14:paraId="773A9695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Длина UDP</w:t>
      </w:r>
    </w:p>
    <w:p w14:paraId="1DAFB81C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Контрольная сумма UDP</w:t>
      </w:r>
    </w:p>
    <w:p w14:paraId="7936C5E3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Данные</w:t>
      </w:r>
    </w:p>
    <w:p w14:paraId="45528CC0" w14:textId="77777777" w:rsidR="00B74803" w:rsidRDefault="006B7311">
      <w:pPr>
        <w:ind w:left="360"/>
        <w:rPr>
          <w:b/>
          <w:bCs/>
        </w:rPr>
      </w:pPr>
      <w:r>
        <w:rPr>
          <w:b/>
          <w:bCs/>
        </w:rPr>
        <w:t>TCP:</w:t>
      </w:r>
    </w:p>
    <w:p w14:paraId="0AEE8230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Порт источника и порт назначения</w:t>
      </w:r>
    </w:p>
    <w:p w14:paraId="7B051625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Порядковый номер</w:t>
      </w:r>
    </w:p>
    <w:p w14:paraId="0D2F77D0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Номер подтверждения</w:t>
      </w:r>
    </w:p>
    <w:p w14:paraId="71142F77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Длина заголовка</w:t>
      </w:r>
    </w:p>
    <w:p w14:paraId="2E6DDE52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lastRenderedPageBreak/>
        <w:t>Зарезервированный флаг</w:t>
      </w:r>
    </w:p>
    <w:p w14:paraId="47F6AD74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Флаги</w:t>
      </w:r>
    </w:p>
    <w:p w14:paraId="5D6927C9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Размер окна</w:t>
      </w:r>
    </w:p>
    <w:p w14:paraId="26283266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Контрольная сумма TCP</w:t>
      </w:r>
    </w:p>
    <w:p w14:paraId="6F222780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Указатель важности</w:t>
      </w:r>
    </w:p>
    <w:p w14:paraId="0C525F66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Опции</w:t>
      </w:r>
    </w:p>
    <w:p w14:paraId="4F22964F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Данные</w:t>
      </w:r>
    </w:p>
    <w:p w14:paraId="7CED2EC2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Установление TCP-сессии. Этот процесс называют «трехстороннее рукопожатие» или «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handshake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». В чем суть. Клиент отправляет TCP-сегмент с флагом «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SYN</w:t>
      </w:r>
      <w:r>
        <w:rPr>
          <w:rFonts w:ascii="Arial" w:hAnsi="Arial" w:cs="Arial"/>
          <w:color w:val="333333"/>
          <w:shd w:val="clear" w:color="auto" w:fill="FFFFFF"/>
        </w:rPr>
        <w:t xml:space="preserve">». Получив сегмент, сервер принимает решение. Если он согласен установить соединение, то он 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создает сокет для соединения Портов 65535</w:t>
      </w:r>
      <w:r>
        <w:rPr>
          <w:rFonts w:ascii="Arial" w:hAnsi="Arial" w:cs="Arial"/>
          <w:color w:val="333333"/>
          <w:shd w:val="clear" w:color="auto" w:fill="FFFFFF"/>
        </w:rPr>
        <w:t xml:space="preserve"> и отправляет ответный сегмент с флагом 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«SYN+ACK».</w:t>
      </w:r>
      <w:r>
        <w:rPr>
          <w:rFonts w:ascii="Arial" w:hAnsi="Arial" w:cs="Arial"/>
          <w:color w:val="333333"/>
          <w:shd w:val="clear" w:color="auto" w:fill="FFFFFF"/>
        </w:rPr>
        <w:t xml:space="preserve"> Если не согласен, то отправляет сегмент с флагом «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RST</w:t>
      </w:r>
      <w:r>
        <w:rPr>
          <w:rFonts w:ascii="Arial" w:hAnsi="Arial" w:cs="Arial"/>
          <w:color w:val="333333"/>
          <w:shd w:val="clear" w:color="auto" w:fill="FFFFFF"/>
        </w:rPr>
        <w:t>». Далее клиент смотрит на ответный сегмент. Если там стоит флаг «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SYN+ACK</w:t>
      </w:r>
      <w:r>
        <w:rPr>
          <w:rFonts w:ascii="Arial" w:hAnsi="Arial" w:cs="Arial"/>
          <w:color w:val="333333"/>
          <w:shd w:val="clear" w:color="auto" w:fill="FFFFFF"/>
        </w:rPr>
        <w:t>», то он в ответ отправляет сегмент с флагом «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ACK</w:t>
      </w:r>
      <w:r>
        <w:rPr>
          <w:rFonts w:ascii="Arial" w:hAnsi="Arial" w:cs="Arial"/>
          <w:color w:val="333333"/>
          <w:shd w:val="clear" w:color="auto" w:fill="FFFFFF"/>
        </w:rPr>
        <w:t>» и устанавливается соединение. Если же там стоит флаг «RST», то он прекращает попытки соединения. После того, как потребуется разорвать установившееся соединение, клиент формирует и отправляет TCP-сегмент с флагом «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FIN+ACK</w:t>
      </w:r>
      <w:r>
        <w:rPr>
          <w:rFonts w:ascii="Arial" w:hAnsi="Arial" w:cs="Arial"/>
          <w:color w:val="333333"/>
          <w:shd w:val="clear" w:color="auto" w:fill="FFFFFF"/>
        </w:rPr>
        <w:t>». Сервер на этот сегмент отвечает аналогичным флагом «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FIN+ACK</w:t>
      </w:r>
      <w:r>
        <w:rPr>
          <w:rFonts w:ascii="Arial" w:hAnsi="Arial" w:cs="Arial"/>
          <w:color w:val="333333"/>
          <w:shd w:val="clear" w:color="auto" w:fill="FFFFFF"/>
        </w:rPr>
        <w:t>». И наконец, клиент отправляет последний TCP-сегмент с флагом «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ACK</w:t>
      </w:r>
      <w:r>
        <w:rPr>
          <w:rFonts w:ascii="Arial" w:hAnsi="Arial" w:cs="Arial"/>
          <w:color w:val="333333"/>
          <w:shd w:val="clear" w:color="auto" w:fill="FFFFFF"/>
        </w:rPr>
        <w:t>»</w:t>
      </w:r>
    </w:p>
    <w:p w14:paraId="3227D56B" w14:textId="77777777" w:rsidR="00B74803" w:rsidRDefault="00B74803">
      <w:pPr>
        <w:rPr>
          <w:rFonts w:ascii="Arial" w:hAnsi="Arial" w:cs="Arial"/>
          <w:color w:val="333333"/>
          <w:shd w:val="clear" w:color="auto" w:fill="FFFFFF"/>
        </w:rPr>
      </w:pPr>
    </w:p>
    <w:p w14:paraId="3D3336F9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Количество 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портов</w:t>
      </w:r>
      <w:r>
        <w:rPr>
          <w:rFonts w:ascii="Arial" w:hAnsi="Arial" w:cs="Arial"/>
          <w:color w:val="333333"/>
          <w:shd w:val="clear" w:color="auto" w:fill="FFFFFF"/>
        </w:rPr>
        <w:t xml:space="preserve"> ограничено с учётом 16-битной адресации (216=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65536</w:t>
      </w:r>
      <w:r>
        <w:rPr>
          <w:rFonts w:ascii="Arial" w:hAnsi="Arial" w:cs="Arial"/>
          <w:color w:val="333333"/>
          <w:shd w:val="clear" w:color="auto" w:fill="FFFFFF"/>
        </w:rPr>
        <w:t xml:space="preserve">, начало — «0»). Все порты разделены на три диапазона — общеизвестные (или системные, 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0—1023</w:t>
      </w:r>
      <w:r>
        <w:rPr>
          <w:rFonts w:ascii="Arial" w:hAnsi="Arial" w:cs="Arial"/>
          <w:color w:val="333333"/>
          <w:shd w:val="clear" w:color="auto" w:fill="FFFFFF"/>
        </w:rPr>
        <w:t xml:space="preserve">), зарегистрированные (или пользовательские, 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1024—49151</w:t>
      </w:r>
      <w:r>
        <w:rPr>
          <w:rFonts w:ascii="Arial" w:hAnsi="Arial" w:cs="Arial"/>
          <w:color w:val="333333"/>
          <w:shd w:val="clear" w:color="auto" w:fill="FFFFFF"/>
        </w:rPr>
        <w:t xml:space="preserve">) и динамические (или частные, 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49152—65535</w:t>
      </w:r>
      <w:r>
        <w:rPr>
          <w:rFonts w:ascii="Arial" w:hAnsi="Arial" w:cs="Arial"/>
          <w:color w:val="333333"/>
          <w:shd w:val="clear" w:color="auto" w:fill="FFFFFF"/>
        </w:rPr>
        <w:t>).</w:t>
      </w:r>
    </w:p>
    <w:p w14:paraId="70D0C4C6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2C313B"/>
          <w:shd w:val="clear" w:color="auto" w:fill="FFFFFF"/>
        </w:rPr>
        <w:t xml:space="preserve">SYN </w:t>
      </w:r>
      <w:proofErr w:type="spellStart"/>
      <w:r>
        <w:rPr>
          <w:rFonts w:ascii="Arial" w:hAnsi="Arial" w:cs="Arial"/>
          <w:b/>
          <w:bCs/>
          <w:color w:val="2C313B"/>
          <w:shd w:val="clear" w:color="auto" w:fill="FFFFFF"/>
        </w:rPr>
        <w:t>cookie</w:t>
      </w:r>
      <w:proofErr w:type="spellEnd"/>
      <w:r>
        <w:rPr>
          <w:rFonts w:ascii="Arial" w:hAnsi="Arial" w:cs="Arial"/>
          <w:color w:val="2C313B"/>
          <w:shd w:val="clear" w:color="auto" w:fill="FFFFFF"/>
        </w:rPr>
        <w:t xml:space="preserve"> - </w:t>
      </w:r>
      <w:proofErr w:type="spellStart"/>
      <w:r>
        <w:rPr>
          <w:rFonts w:ascii="Arial" w:hAnsi="Arial" w:cs="Arial"/>
          <w:color w:val="2C313B"/>
          <w:shd w:val="clear" w:color="auto" w:fill="FFFFFF"/>
        </w:rPr>
        <w:t>Cпособ</w:t>
      </w:r>
      <w:proofErr w:type="spellEnd"/>
      <w:r>
        <w:rPr>
          <w:rFonts w:ascii="Arial" w:hAnsi="Arial" w:cs="Arial"/>
          <w:color w:val="2C313B"/>
          <w:shd w:val="clear" w:color="auto" w:fill="FFFFFF"/>
        </w:rPr>
        <w:t xml:space="preserve"> противостоять </w:t>
      </w:r>
      <w:r>
        <w:rPr>
          <w:rFonts w:ascii="Arial" w:hAnsi="Arial" w:cs="Arial"/>
          <w:b/>
          <w:bCs/>
          <w:color w:val="2C313B"/>
          <w:shd w:val="clear" w:color="auto" w:fill="FFFFFF"/>
        </w:rPr>
        <w:t>SYN</w:t>
      </w:r>
      <w:r>
        <w:rPr>
          <w:rFonts w:ascii="Arial" w:hAnsi="Arial" w:cs="Arial"/>
          <w:color w:val="2C313B"/>
          <w:shd w:val="clear" w:color="auto" w:fill="FFFFFF"/>
        </w:rPr>
        <w:t>-флуду путем особого реагирования сервера </w:t>
      </w:r>
      <w:hyperlink r:id="rId18">
        <w:r>
          <w:rPr>
            <w:rFonts w:ascii="Arial" w:hAnsi="Arial" w:cs="Arial"/>
            <w:color w:val="277AD9"/>
            <w:u w:val="single"/>
            <w:bdr w:val="single" w:sz="2" w:space="0" w:color="000000"/>
            <w:shd w:val="clear" w:color="auto" w:fill="FFFFFF"/>
          </w:rPr>
          <w:t>TCP</w:t>
        </w:r>
      </w:hyperlink>
      <w:r>
        <w:rPr>
          <w:rFonts w:ascii="Arial" w:hAnsi="Arial" w:cs="Arial"/>
          <w:color w:val="2C313B"/>
          <w:shd w:val="clear" w:color="auto" w:fill="FFFFFF"/>
        </w:rPr>
        <w:t> на запрос клиента в ходе установки соединения с ним. Может снизить нагрузку от </w:t>
      </w:r>
      <w:hyperlink r:id="rId19">
        <w:r>
          <w:rPr>
            <w:rFonts w:ascii="Arial" w:hAnsi="Arial" w:cs="Arial"/>
            <w:color w:val="277AD9"/>
            <w:u w:val="single"/>
            <w:bdr w:val="single" w:sz="2" w:space="0" w:color="000000"/>
            <w:shd w:val="clear" w:color="auto" w:fill="FFFFFF"/>
          </w:rPr>
          <w:t>SYN-атаки</w:t>
        </w:r>
      </w:hyperlink>
      <w:r>
        <w:rPr>
          <w:rFonts w:ascii="Arial" w:hAnsi="Arial" w:cs="Arial"/>
          <w:color w:val="2C313B"/>
          <w:shd w:val="clear" w:color="auto" w:fill="FFFFFF"/>
        </w:rPr>
        <w:t xml:space="preserve">, однако в настоящее время не слишком эффективен против реальных </w:t>
      </w:r>
      <w:r>
        <w:rPr>
          <w:rFonts w:ascii="Arial" w:hAnsi="Arial" w:cs="Arial"/>
          <w:b/>
          <w:bCs/>
          <w:color w:val="2C313B"/>
          <w:shd w:val="clear" w:color="auto" w:fill="FFFFFF"/>
        </w:rPr>
        <w:t>SYN</w:t>
      </w:r>
      <w:r>
        <w:rPr>
          <w:rFonts w:ascii="Arial" w:hAnsi="Arial" w:cs="Arial"/>
          <w:color w:val="2C313B"/>
          <w:shd w:val="clear" w:color="auto" w:fill="FFFFFF"/>
        </w:rPr>
        <w:t>-атак.</w:t>
      </w:r>
      <w:r>
        <w:t xml:space="preserve"> </w:t>
      </w:r>
      <w:r>
        <w:rPr>
          <w:rFonts w:ascii="Arial" w:hAnsi="Arial" w:cs="Arial"/>
          <w:color w:val="2C313B"/>
          <w:shd w:val="clear" w:color="auto" w:fill="FFFFFF"/>
        </w:rPr>
        <w:t xml:space="preserve">В ответ на клиентский SYN пакет мы НЕ сохраняем никакой информации о соединении, а пакуем ее в ответный </w:t>
      </w:r>
      <w:r>
        <w:rPr>
          <w:rFonts w:ascii="Arial" w:hAnsi="Arial" w:cs="Arial"/>
          <w:b/>
          <w:bCs/>
          <w:color w:val="2C313B"/>
          <w:shd w:val="clear" w:color="auto" w:fill="FFFFFF"/>
        </w:rPr>
        <w:t>SYN+ACK</w:t>
      </w:r>
      <w:r>
        <w:rPr>
          <w:rFonts w:ascii="Arial" w:hAnsi="Arial" w:cs="Arial"/>
          <w:color w:val="2C313B"/>
          <w:shd w:val="clear" w:color="auto" w:fill="FFFFFF"/>
        </w:rPr>
        <w:t xml:space="preserve"> пакет и отправляем клиенту. И лишь в случае, когда клиент ответит нам своим </w:t>
      </w:r>
      <w:r>
        <w:rPr>
          <w:rFonts w:ascii="Arial" w:hAnsi="Arial" w:cs="Arial"/>
          <w:b/>
          <w:bCs/>
          <w:color w:val="2C313B"/>
          <w:shd w:val="clear" w:color="auto" w:fill="FFFFFF"/>
        </w:rPr>
        <w:t>ACK</w:t>
      </w:r>
      <w:r>
        <w:rPr>
          <w:rFonts w:ascii="Arial" w:hAnsi="Arial" w:cs="Arial"/>
          <w:color w:val="2C313B"/>
          <w:shd w:val="clear" w:color="auto" w:fill="FFFFFF"/>
        </w:rPr>
        <w:t xml:space="preserve"> передав эту информацию - мы ее проверим, распакуем информацию, содержащуюся в нем, и создадим запись о таком соединении и откроем обмен данными.</w:t>
      </w:r>
    </w:p>
    <w:p w14:paraId="1419C35D" w14:textId="77777777" w:rsidR="00B74803" w:rsidRDefault="006B7311">
      <w:pPr>
        <w:pStyle w:val="Heading2"/>
        <w:rPr>
          <w:rStyle w:val="InternetLink"/>
        </w:rPr>
      </w:pPr>
      <w:hyperlink r:id="rId20">
        <w:r>
          <w:rPr>
            <w:rStyle w:val="Hyperlink"/>
          </w:rPr>
          <w:t>Основы компьютерных сетей. Тема №4. Сетевые устройства и виды применяемых кабелей</w:t>
        </w:r>
      </w:hyperlink>
    </w:p>
    <w:p w14:paraId="3B687BC3" w14:textId="77777777" w:rsidR="00B74803" w:rsidRDefault="00B74803">
      <w:pPr>
        <w:rPr>
          <w:rFonts w:ascii="Arial" w:hAnsi="Arial" w:cs="Arial"/>
          <w:color w:val="333333"/>
          <w:shd w:val="clear" w:color="auto" w:fill="FFFFFF"/>
        </w:rPr>
      </w:pPr>
    </w:p>
    <w:p w14:paraId="3260AB6D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proofErr w:type="spellStart"/>
      <w:r>
        <w:rPr>
          <w:rFonts w:ascii="Arial" w:hAnsi="Arial" w:cs="Arial"/>
          <w:color w:val="333333"/>
          <w:shd w:val="clear" w:color="auto" w:fill="FFFFFF"/>
        </w:rPr>
        <w:t>Cетевая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карта</w:t>
      </w:r>
    </w:p>
    <w:p w14:paraId="419D484B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Повторитель (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repeater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)</w:t>
      </w:r>
    </w:p>
    <w:p w14:paraId="49EB3AF7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Концентратор (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hub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)</w:t>
      </w:r>
    </w:p>
    <w:p w14:paraId="6041E7C6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highlight w:val="yellow"/>
          <w:shd w:val="clear" w:color="auto" w:fill="FFFFFF"/>
        </w:rPr>
      </w:pPr>
      <w:r>
        <w:rPr>
          <w:rFonts w:ascii="Arial" w:hAnsi="Arial" w:cs="Arial"/>
          <w:color w:val="333333"/>
          <w:highlight w:val="yellow"/>
          <w:shd w:val="clear" w:color="auto" w:fill="FFFFFF"/>
        </w:rPr>
        <w:t>Мост (</w:t>
      </w:r>
      <w:proofErr w:type="spellStart"/>
      <w:r>
        <w:rPr>
          <w:rFonts w:ascii="Arial" w:hAnsi="Arial" w:cs="Arial"/>
          <w:color w:val="333333"/>
          <w:highlight w:val="yellow"/>
          <w:shd w:val="clear" w:color="auto" w:fill="FFFFFF"/>
        </w:rPr>
        <w:t>bridge</w:t>
      </w:r>
      <w:proofErr w:type="spellEnd"/>
      <w:r>
        <w:rPr>
          <w:rFonts w:ascii="Arial" w:hAnsi="Arial" w:cs="Arial"/>
          <w:color w:val="333333"/>
          <w:highlight w:val="yellow"/>
          <w:shd w:val="clear" w:color="auto" w:fill="FFFFFF"/>
        </w:rPr>
        <w:t>)</w:t>
      </w:r>
    </w:p>
    <w:p w14:paraId="5B659329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Коммутатор</w:t>
      </w:r>
    </w:p>
    <w:p w14:paraId="62CB6BE0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Маршрутизатор (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router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)</w:t>
      </w:r>
    </w:p>
    <w:p w14:paraId="30F6645E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proofErr w:type="spellStart"/>
      <w:r>
        <w:rPr>
          <w:rFonts w:ascii="Arial" w:hAnsi="Arial" w:cs="Arial"/>
          <w:color w:val="333333"/>
          <w:shd w:val="clear" w:color="auto" w:fill="FFFFFF"/>
        </w:rPr>
        <w:t>Dial-up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модем</w:t>
      </w:r>
    </w:p>
    <w:p w14:paraId="77752484" w14:textId="77777777" w:rsidR="00B74803" w:rsidRDefault="00B74803">
      <w:pPr>
        <w:pStyle w:val="ListParagraph"/>
        <w:ind w:left="1080" w:hanging="360"/>
        <w:rPr>
          <w:rFonts w:ascii="Arial" w:hAnsi="Arial" w:cs="Arial"/>
          <w:color w:val="333333"/>
          <w:shd w:val="clear" w:color="auto" w:fill="FFFFFF"/>
        </w:rPr>
      </w:pPr>
    </w:p>
    <w:p w14:paraId="6406C8E6" w14:textId="77777777" w:rsidR="00B74803" w:rsidRDefault="00B74803">
      <w:pPr>
        <w:pStyle w:val="ListParagraph"/>
        <w:ind w:left="1080" w:hanging="360"/>
        <w:rPr>
          <w:rFonts w:ascii="Arial" w:hAnsi="Arial" w:cs="Arial"/>
          <w:color w:val="333333"/>
          <w:shd w:val="clear" w:color="auto" w:fill="FFFFFF"/>
        </w:rPr>
      </w:pPr>
    </w:p>
    <w:p w14:paraId="7355FD96" w14:textId="77777777" w:rsidR="00B74803" w:rsidRDefault="00B74803">
      <w:pPr>
        <w:pStyle w:val="ListParagraph"/>
        <w:ind w:left="1080" w:hanging="360"/>
        <w:rPr>
          <w:rFonts w:ascii="Arial" w:hAnsi="Arial" w:cs="Arial"/>
          <w:color w:val="333333"/>
          <w:shd w:val="clear" w:color="auto" w:fill="FFFFFF"/>
        </w:rPr>
      </w:pPr>
    </w:p>
    <w:p w14:paraId="44EE621F" w14:textId="77777777" w:rsidR="00B74803" w:rsidRDefault="006B7311">
      <w:pPr>
        <w:pStyle w:val="ListParagraph"/>
        <w:ind w:left="1080"/>
      </w:pPr>
      <w:r>
        <w:rPr>
          <w:noProof/>
        </w:rPr>
        <w:drawing>
          <wp:anchor distT="0" distB="0" distL="0" distR="0" simplePos="0" relativeHeight="38" behindDoc="0" locked="0" layoutInCell="0" allowOverlap="1" wp14:anchorId="67A28E0F" wp14:editId="6230D2C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574290" cy="1050290"/>
            <wp:effectExtent l="0" t="0" r="0" b="0"/>
            <wp:wrapTopAndBottom/>
            <wp:docPr id="7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29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71835" w14:textId="77777777" w:rsidR="00B74803" w:rsidRDefault="006B7311">
      <w:pPr>
        <w:rPr>
          <w:ins w:id="0" w:author="Дмитрий Сафронов" w:date="2024-03-13T08:59:00Z"/>
          <w:rFonts w:ascii="Arial" w:hAnsi="Arial" w:cs="Arial"/>
          <w:color w:val="333333"/>
          <w:shd w:val="clear" w:color="auto" w:fill="FFFFFF"/>
        </w:rPr>
      </w:pPr>
      <w:ins w:id="1" w:author="Дмитрий Сафронов" w:date="2024-03-13T08:59:00Z">
        <w:r>
          <w:rPr>
            <w:rFonts w:ascii="Arial" w:hAnsi="Arial" w:cs="Arial"/>
            <w:color w:val="333333"/>
            <w:shd w:val="clear" w:color="auto" w:fill="FFFFFF"/>
          </w:rPr>
          <w:t>Принципиальное различие состоит в том, что коммутация реализована на втором уровне модели OSI, а маршрутизация - на третьем. Такое принципиальное отличие означает, что маршрутизация и коммутация используют разную информацию для организации передачи данных от отправителя получателю.</w:t>
        </w:r>
      </w:ins>
    </w:p>
    <w:p w14:paraId="44A84DAB" w14:textId="77777777" w:rsidR="00B74803" w:rsidRDefault="006B7311">
      <w:pPr>
        <w:rPr>
          <w:rFonts w:ascii="Arial" w:hAnsi="Arial"/>
          <w:color w:val="333333"/>
          <w:shd w:val="clear" w:color="auto" w:fill="FFFFFF"/>
        </w:rPr>
      </w:pPr>
      <w:ins w:id="2" w:author="Дмитрий Сафронов" w:date="2024-03-13T08:59:00Z">
        <w:r>
          <w:rPr>
            <w:rFonts w:ascii="Arial" w:hAnsi="Arial" w:cs="Arial"/>
            <w:color w:val="333333"/>
            <w:shd w:val="clear" w:color="auto" w:fill="FFFFFF"/>
          </w:rPr>
          <w:t xml:space="preserve">Наиболее существенное различие между маршрутизаторами и коммутаторами заключается в том, что маршрутизаторы соединяют сети, а коммутаторы соединяют устройства внутри сети. Маршрутизаторы </w:t>
        </w:r>
        <w:r>
          <w:rPr>
            <w:rFonts w:ascii="Arial" w:hAnsi="Arial" w:cs="Arial"/>
            <w:color w:val="333333"/>
            <w:shd w:val="clear" w:color="auto" w:fill="FFFFFF"/>
          </w:rPr>
          <w:lastRenderedPageBreak/>
          <w:t>могут подключаться к Интернету и локальным устройствам, в то время как коммутаторы подключают локальные устройства.</w:t>
        </w:r>
      </w:ins>
    </w:p>
    <w:p w14:paraId="07B87D9B" w14:textId="77777777" w:rsidR="00B74803" w:rsidRDefault="006B7311">
      <w:pPr>
        <w:pStyle w:val="Heading2"/>
        <w:rPr>
          <w:rStyle w:val="InternetLink"/>
        </w:rPr>
      </w:pPr>
      <w:hyperlink r:id="rId22">
        <w:r>
          <w:rPr>
            <w:rStyle w:val="Hyperlink"/>
          </w:rPr>
          <w:t>Основы компьютерных сетей. Тема №5. Понятие IP адресации, масок подсетей и их расчет</w:t>
        </w:r>
      </w:hyperlink>
    </w:p>
    <w:p w14:paraId="4BB746AD" w14:textId="77777777" w:rsidR="00B74803" w:rsidRDefault="00B74803">
      <w:pPr>
        <w:rPr>
          <w:rFonts w:ascii="Arial" w:hAnsi="Arial" w:cs="Arial"/>
          <w:color w:val="333333"/>
          <w:shd w:val="clear" w:color="auto" w:fill="FFFFFF"/>
        </w:rPr>
      </w:pPr>
    </w:p>
    <w:p w14:paraId="511F2A7F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613FE42" wp14:editId="480DE026">
            <wp:extent cx="1371600" cy="4340225"/>
            <wp:effectExtent l="0" t="0" r="0" b="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2733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575CF828" wp14:editId="24A8F505">
            <wp:extent cx="4495800" cy="1066800"/>
            <wp:effectExtent l="0" t="0" r="0" b="0"/>
            <wp:docPr id="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99EF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CC762B" wp14:editId="3EDE0FAF">
            <wp:extent cx="2575560" cy="3139440"/>
            <wp:effectExtent l="0" t="0" r="0" b="0"/>
            <wp:docPr id="1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2776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t>N + S + H = 32</w:t>
      </w:r>
      <w:r>
        <w:rPr>
          <w:rFonts w:ascii="Arial" w:hAnsi="Arial" w:cs="Arial"/>
          <w:color w:val="333333"/>
          <w:shd w:val="clear" w:color="auto" w:fill="FFFFFF"/>
        </w:rPr>
        <w:t>, где 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N</w:t>
      </w:r>
      <w:r>
        <w:rPr>
          <w:rFonts w:ascii="Arial" w:hAnsi="Arial" w:cs="Arial"/>
          <w:color w:val="333333"/>
          <w:shd w:val="clear" w:color="auto" w:fill="FFFFFF"/>
        </w:rPr>
        <w:t> — кол-во битов сети (класс A — 8 бит, B — 16 бит, C — 24 бита), 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S</w:t>
      </w:r>
      <w:r>
        <w:rPr>
          <w:rFonts w:ascii="Arial" w:hAnsi="Arial" w:cs="Arial"/>
          <w:color w:val="333333"/>
          <w:shd w:val="clear" w:color="auto" w:fill="FFFFFF"/>
        </w:rPr>
        <w:t xml:space="preserve"> — кол-во заимствованных битов на подсеть (это то, что мы делали выше, когда заимствовали 1 бит из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хостовой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части), 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H</w:t>
      </w:r>
      <w:r>
        <w:rPr>
          <w:rFonts w:ascii="Arial" w:hAnsi="Arial" w:cs="Arial"/>
          <w:color w:val="333333"/>
          <w:shd w:val="clear" w:color="auto" w:fill="FFFFFF"/>
        </w:rPr>
        <w:t> — кол-во бит отводимых хостам.</w:t>
      </w:r>
    </w:p>
    <w:p w14:paraId="518EB833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 «Количество IP-адресов в сети?» и «Сколько доступных IP-адресов в сети для назначения хостам?». Два разных вопроса, которые могут поставить в тупик. Ответом на первый будет — все адреса, включая адрес сети и широковещательный адрес, а на второй вопрос — все адреса, кроме адреса сети и широковещательного адреса. </w:t>
      </w:r>
    </w:p>
    <w:p w14:paraId="6B3D70AA" w14:textId="77777777" w:rsidR="00B74803" w:rsidRDefault="006B7311">
      <w:pPr>
        <w:rPr>
          <w:rStyle w:val="InternetLink"/>
          <w:rFonts w:ascii="Arial" w:hAnsi="Arial" w:cs="Arial"/>
          <w:color w:val="333333"/>
          <w:u w:val="none"/>
          <w:shd w:val="clear" w:color="auto" w:fill="FFFFFF"/>
        </w:rPr>
      </w:pPr>
      <w:hyperlink r:id="rId26">
        <w:r>
          <w:rPr>
            <w:rStyle w:val="Hyperlink"/>
            <w:rFonts w:asciiTheme="majorHAnsi" w:eastAsiaTheme="majorEastAsia" w:hAnsiTheme="majorHAnsi" w:cstheme="majorBidi"/>
            <w:sz w:val="28"/>
            <w:szCs w:val="28"/>
          </w:rPr>
          <w:t xml:space="preserve">Основы компьютерных сетей. Тема №6. Понятие VLAN, </w:t>
        </w:r>
        <w:proofErr w:type="spellStart"/>
        <w:r>
          <w:rPr>
            <w:rStyle w:val="Hyperlink"/>
            <w:rFonts w:asciiTheme="majorHAnsi" w:eastAsiaTheme="majorEastAsia" w:hAnsiTheme="majorHAnsi" w:cstheme="majorBidi"/>
            <w:sz w:val="28"/>
            <w:szCs w:val="28"/>
          </w:rPr>
          <w:t>Trunk</w:t>
        </w:r>
        <w:proofErr w:type="spellEnd"/>
        <w:r>
          <w:rPr>
            <w:rStyle w:val="Hyperlink"/>
            <w:rFonts w:asciiTheme="majorHAnsi" w:eastAsiaTheme="majorEastAsia" w:hAnsiTheme="majorHAnsi" w:cstheme="majorBidi"/>
            <w:sz w:val="28"/>
            <w:szCs w:val="28"/>
          </w:rPr>
          <w:t xml:space="preserve"> и протоколы VTP и DTP</w:t>
        </w:r>
      </w:hyperlink>
    </w:p>
    <w:p w14:paraId="2F18186E" w14:textId="77777777" w:rsidR="00B74803" w:rsidRDefault="00B74803">
      <w:pPr>
        <w:rPr>
          <w:rFonts w:ascii="Arial" w:hAnsi="Arial" w:cs="Arial"/>
          <w:color w:val="333333"/>
          <w:shd w:val="clear" w:color="auto" w:fill="FFFFFF"/>
        </w:rPr>
      </w:pPr>
    </w:p>
    <w:p w14:paraId="4A6DF260" w14:textId="77777777" w:rsidR="00B74803" w:rsidRDefault="006B7311">
      <w:pPr>
        <w:ind w:left="360"/>
        <w:rPr>
          <w:b/>
          <w:bCs/>
        </w:rPr>
      </w:pPr>
      <w:r>
        <w:rPr>
          <w:b/>
          <w:bCs/>
        </w:rPr>
        <w:t>Тегированный Ethernet-кадр</w:t>
      </w:r>
    </w:p>
    <w:p w14:paraId="76F8327A" w14:textId="77777777" w:rsidR="00B74803" w:rsidRDefault="006B7311">
      <w:pPr>
        <w:ind w:left="360"/>
        <w:rPr>
          <w:b/>
          <w:bCs/>
        </w:rPr>
      </w:pPr>
      <w:r>
        <w:rPr>
          <w:b/>
          <w:bCs/>
        </w:rPr>
        <w:tab/>
        <w:t>Тег:</w:t>
      </w:r>
    </w:p>
    <w:p w14:paraId="2AB557DA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TPID (англ.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Tag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Protocol ID) или Идентификатор тегированного протокола</w:t>
      </w:r>
    </w:p>
    <w:p w14:paraId="09F7FE78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PCP (англ.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Priority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Code Point) или значение приоритета</w:t>
      </w:r>
    </w:p>
    <w:p w14:paraId="09EA04E2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CFI (англ.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Canonical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Format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Indicator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) или индикатор каноничного формата</w:t>
      </w:r>
    </w:p>
    <w:p w14:paraId="71CA09EC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VID (англ. VLAN ID) или идентификатор VLA</w:t>
      </w:r>
      <w:r>
        <w:rPr>
          <w:rFonts w:ascii="Arial" w:hAnsi="Arial" w:cs="Arial"/>
          <w:color w:val="333333"/>
          <w:shd w:val="clear" w:color="auto" w:fill="FFFFFF"/>
          <w:lang w:val="en-US"/>
        </w:rPr>
        <w:t>N</w:t>
      </w:r>
    </w:p>
    <w:p w14:paraId="6EEB88EF" w14:textId="77777777" w:rsidR="00B74803" w:rsidRDefault="00B74803">
      <w:pPr>
        <w:ind w:left="720"/>
        <w:rPr>
          <w:rFonts w:ascii="Arial" w:hAnsi="Arial" w:cs="Arial"/>
          <w:color w:val="333333"/>
          <w:shd w:val="clear" w:color="auto" w:fill="FFFFFF"/>
        </w:rPr>
      </w:pPr>
    </w:p>
    <w:p w14:paraId="5CF12FBC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t xml:space="preserve">Access 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port</w:t>
      </w:r>
      <w:proofErr w:type="spellEnd"/>
      <w:r>
        <w:rPr>
          <w:rFonts w:ascii="Arial" w:hAnsi="Arial" w:cs="Arial"/>
          <w:b/>
          <w:bCs/>
          <w:color w:val="333333"/>
          <w:shd w:val="clear" w:color="auto" w:fill="FFFFFF"/>
        </w:rPr>
        <w:t xml:space="preserve"> или порт доступа </w:t>
      </w:r>
      <w:r>
        <w:rPr>
          <w:rFonts w:ascii="Arial" w:hAnsi="Arial" w:cs="Arial"/>
          <w:color w:val="333333"/>
          <w:shd w:val="clear" w:color="auto" w:fill="FFFFFF"/>
        </w:rPr>
        <w:t>— порт, находящийся в определенном VLAN и передающий не тегированные кадры. Как правило, это порт, смотрящий на пользовательское устройство.</w:t>
      </w:r>
    </w:p>
    <w:p w14:paraId="2BC12354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Trunk</w:t>
      </w:r>
      <w:proofErr w:type="spellEnd"/>
      <w:r>
        <w:rPr>
          <w:rFonts w:ascii="Arial" w:hAnsi="Arial" w:cs="Arial"/>
          <w:b/>
          <w:bCs/>
          <w:color w:val="33333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port</w:t>
      </w:r>
      <w:proofErr w:type="spellEnd"/>
      <w:r>
        <w:rPr>
          <w:rFonts w:ascii="Arial" w:hAnsi="Arial" w:cs="Arial"/>
          <w:b/>
          <w:bCs/>
          <w:color w:val="333333"/>
          <w:shd w:val="clear" w:color="auto" w:fill="FFFFFF"/>
        </w:rPr>
        <w:t xml:space="preserve"> или магистральный порт</w:t>
      </w:r>
      <w:r>
        <w:rPr>
          <w:rFonts w:ascii="Arial" w:hAnsi="Arial" w:cs="Arial"/>
          <w:color w:val="333333"/>
          <w:shd w:val="clear" w:color="auto" w:fill="FFFFFF"/>
        </w:rPr>
        <w:t> — порт, передающий тегированный трафик. Как правило, этот порт поднимается между сетевыми устройствами.</w:t>
      </w:r>
    </w:p>
    <w:p w14:paraId="2B7513CD" w14:textId="77777777" w:rsidR="00B74803" w:rsidRDefault="006B7311">
      <w:pPr>
        <w:ind w:left="720"/>
        <w:rPr>
          <w:rFonts w:ascii="Arial" w:hAnsi="Arial" w:cs="Arial"/>
          <w:b/>
          <w:bCs/>
          <w:color w:val="333333"/>
          <w:shd w:val="clear" w:color="auto" w:fill="FFFFFF"/>
          <w:lang w:val="en-US"/>
        </w:rPr>
      </w:pPr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DTP (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англ</w:t>
      </w:r>
      <w:proofErr w:type="spellEnd"/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 xml:space="preserve">. Dynamic 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Trunking</w:t>
      </w:r>
      <w:proofErr w:type="spellEnd"/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 xml:space="preserve"> Protocol)</w:t>
      </w:r>
    </w:p>
    <w:p w14:paraId="4585617C" w14:textId="77777777" w:rsidR="00B74803" w:rsidRDefault="006B7311">
      <w:pPr>
        <w:ind w:left="720"/>
        <w:rPr>
          <w:rFonts w:ascii="Arial" w:hAnsi="Arial" w:cs="Arial"/>
          <w:color w:val="333333"/>
          <w:shd w:val="clear" w:color="auto" w:fill="FFFFFF"/>
          <w:lang w:val="en-US"/>
        </w:rPr>
      </w:pPr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VTP (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англ</w:t>
      </w:r>
      <w:proofErr w:type="spellEnd"/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 xml:space="preserve">. VLAN 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Trunking</w:t>
      </w:r>
      <w:proofErr w:type="spellEnd"/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 xml:space="preserve"> Protocol)</w:t>
      </w:r>
      <w:r>
        <w:rPr>
          <w:rFonts w:ascii="Arial" w:hAnsi="Arial" w:cs="Arial"/>
          <w:color w:val="333333"/>
          <w:shd w:val="clear" w:color="auto" w:fill="FFFFFF"/>
          <w:lang w:val="en-US"/>
        </w:rPr>
        <w:t> </w:t>
      </w:r>
    </w:p>
    <w:p w14:paraId="28F9ACDD" w14:textId="77777777" w:rsidR="00B74803" w:rsidRDefault="00B74803">
      <w:pPr>
        <w:ind w:left="720"/>
        <w:rPr>
          <w:rFonts w:ascii="Arial" w:hAnsi="Arial" w:cs="Arial"/>
          <w:color w:val="333333"/>
          <w:shd w:val="clear" w:color="auto" w:fill="FFFFFF"/>
          <w:lang w:val="en-US"/>
        </w:rPr>
      </w:pPr>
    </w:p>
    <w:p w14:paraId="0D695375" w14:textId="77777777" w:rsidR="00B74803" w:rsidRDefault="006B7311">
      <w:pPr>
        <w:pStyle w:val="Heading2"/>
        <w:rPr>
          <w:rStyle w:val="InternetLink"/>
        </w:rPr>
      </w:pPr>
      <w:hyperlink r:id="rId27">
        <w:r>
          <w:rPr>
            <w:rStyle w:val="Hyperlink"/>
          </w:rPr>
          <w:t>Основы компьютерных сетей. Тема №7. Протокол связующего дерева: STP</w:t>
        </w:r>
      </w:hyperlink>
    </w:p>
    <w:p w14:paraId="1CB379AF" w14:textId="77777777" w:rsidR="00B74803" w:rsidRDefault="00B74803"/>
    <w:p w14:paraId="2C5001AC" w14:textId="77777777" w:rsidR="00B74803" w:rsidRDefault="00B74803"/>
    <w:p w14:paraId="145CE7D2" w14:textId="77777777" w:rsidR="00B74803" w:rsidRDefault="006B7311">
      <w:pPr>
        <w:pStyle w:val="Heading2"/>
        <w:rPr>
          <w:rStyle w:val="InternetLink"/>
        </w:rPr>
      </w:pPr>
      <w:hyperlink r:id="rId28">
        <w:r>
          <w:rPr>
            <w:rStyle w:val="Hyperlink"/>
          </w:rPr>
          <w:t xml:space="preserve">Основы компьютерных сетей. Тема №8. Протокол агрегирования каналов: </w:t>
        </w:r>
        <w:proofErr w:type="spellStart"/>
        <w:r>
          <w:rPr>
            <w:rStyle w:val="Hyperlink"/>
          </w:rPr>
          <w:t>Etherchannel</w:t>
        </w:r>
        <w:proofErr w:type="spellEnd"/>
      </w:hyperlink>
    </w:p>
    <w:p w14:paraId="4B362FF1" w14:textId="77777777" w:rsidR="00B74803" w:rsidRDefault="00B74803"/>
    <w:p w14:paraId="78DA036B" w14:textId="77777777" w:rsidR="00B74803" w:rsidRDefault="00B74803"/>
    <w:p w14:paraId="5EC21C07" w14:textId="77777777" w:rsidR="00B74803" w:rsidRDefault="006B7311">
      <w:pPr>
        <w:pStyle w:val="Heading2"/>
        <w:rPr>
          <w:rStyle w:val="InternetLink"/>
        </w:rPr>
      </w:pPr>
      <w:hyperlink r:id="rId29">
        <w:r>
          <w:rPr>
            <w:rStyle w:val="Hyperlink"/>
          </w:rPr>
          <w:t>Основы компьютерных сетей. Тема №9. Маршрутизация: статическая и динамическая на примере RIP, OSPF и EIGRP</w:t>
        </w:r>
      </w:hyperlink>
    </w:p>
    <w:p w14:paraId="57BA11A2" w14:textId="77777777" w:rsidR="00B74803" w:rsidRDefault="00B74803">
      <w:pPr>
        <w:ind w:left="720"/>
        <w:rPr>
          <w:rFonts w:ascii="Arial" w:hAnsi="Arial" w:cs="Arial"/>
          <w:b/>
          <w:bCs/>
          <w:color w:val="333333"/>
          <w:shd w:val="clear" w:color="auto" w:fill="FFFFFF"/>
        </w:rPr>
      </w:pPr>
    </w:p>
    <w:p w14:paraId="18434C92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proofErr w:type="spellStart"/>
      <w:r>
        <w:rPr>
          <w:rFonts w:ascii="Arial" w:hAnsi="Arial" w:cs="Arial"/>
          <w:color w:val="333333"/>
          <w:shd w:val="clear" w:color="auto" w:fill="FFFFFF"/>
        </w:rPr>
        <w:t>Routing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protocols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(протоколы маршрутизации)</w:t>
      </w:r>
    </w:p>
    <w:p w14:paraId="68DD32E9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proofErr w:type="spellStart"/>
      <w:r>
        <w:rPr>
          <w:rFonts w:ascii="Arial" w:hAnsi="Arial" w:cs="Arial"/>
          <w:color w:val="333333"/>
          <w:shd w:val="clear" w:color="auto" w:fill="FFFFFF"/>
        </w:rPr>
        <w:t>Routed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protocols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(маршрутизируемые протоколы) (IPv4, IPv6)</w:t>
      </w:r>
    </w:p>
    <w:p w14:paraId="08F7057D" w14:textId="77777777" w:rsidR="00B74803" w:rsidRDefault="00B74803">
      <w:pPr>
        <w:rPr>
          <w:rFonts w:ascii="Arial" w:hAnsi="Arial" w:cs="Arial"/>
          <w:color w:val="333333"/>
          <w:shd w:val="clear" w:color="auto" w:fill="FFFFFF"/>
        </w:rPr>
      </w:pPr>
    </w:p>
    <w:p w14:paraId="079A5505" w14:textId="77777777" w:rsidR="00B74803" w:rsidRDefault="006B7311">
      <w:pPr>
        <w:ind w:left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b/>
          <w:bCs/>
        </w:rPr>
        <w:t>Протоколы динамической маршрутизации:</w:t>
      </w:r>
      <w:r>
        <w:rPr>
          <w:b/>
          <w:bCs/>
        </w:rPr>
        <w:br/>
      </w:r>
      <w:r>
        <w:rPr>
          <w:rFonts w:ascii="Arial" w:eastAsia="Times New Roman" w:hAnsi="Arial" w:cs="Arial"/>
          <w:color w:val="333333"/>
          <w:sz w:val="24"/>
          <w:szCs w:val="24"/>
          <w:lang w:eastAsia="ru-RU"/>
        </w:rPr>
        <w:br/>
      </w:r>
    </w:p>
    <w:p w14:paraId="46BC54AB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IGP (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interior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gateway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protocols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) — внутренние протоколы маршрутизации (RIP, 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OSPF</w:t>
      </w:r>
      <w:r>
        <w:rPr>
          <w:rFonts w:ascii="Arial" w:hAnsi="Arial" w:cs="Arial"/>
          <w:color w:val="333333"/>
          <w:shd w:val="clear" w:color="auto" w:fill="FFFFFF"/>
        </w:rPr>
        <w:t xml:space="preserve">, EIGRP). </w:t>
      </w:r>
      <w:proofErr w:type="spellStart"/>
      <w:r>
        <w:rPr>
          <w:rFonts w:ascii="Arial" w:hAnsi="Arial" w:cs="Arial"/>
          <w:color w:val="333333"/>
          <w:shd w:val="clear" w:color="auto" w:fill="FFFFFF"/>
          <w:lang w:val="en-US"/>
        </w:rPr>
        <w:t>Внутри</w:t>
      </w:r>
      <w:proofErr w:type="spellEnd"/>
      <w:r>
        <w:rPr>
          <w:rFonts w:ascii="Arial" w:hAnsi="Arial" w:cs="Arial"/>
          <w:color w:val="333333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FFFFF"/>
          <w:lang w:val="en-US"/>
        </w:rPr>
        <w:t>одной</w:t>
      </w:r>
      <w:proofErr w:type="spellEnd"/>
      <w:r>
        <w:rPr>
          <w:rFonts w:ascii="Arial" w:hAnsi="Arial" w:cs="Arial"/>
          <w:color w:val="333333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сети (компании)</w:t>
      </w:r>
    </w:p>
    <w:p w14:paraId="4208F246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EGP (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external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gateway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protocols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) — внешние протоколы маршрутизации (на сегодня 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BGP</w:t>
      </w:r>
      <w:r>
        <w:rPr>
          <w:rFonts w:ascii="Arial" w:hAnsi="Arial" w:cs="Arial"/>
          <w:color w:val="333333"/>
          <w:shd w:val="clear" w:color="auto" w:fill="FFFFFF"/>
        </w:rPr>
        <w:t>).</w:t>
      </w:r>
    </w:p>
    <w:p w14:paraId="6C432C36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Open Sans;Arial;Helvetica;sans-" w:hAnsi="Open Sans;Arial;Helvetica;sans-" w:cs="Arial"/>
          <w:color w:val="19191A"/>
          <w:shd w:val="clear" w:color="auto" w:fill="FFFFFF"/>
        </w:rPr>
        <w:t>OSPF используется для определения самого быстрого маршрута, в то время как BGP делает акцент на определении лучшего маршрута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</w:p>
    <w:p w14:paraId="68040A14" w14:textId="77777777" w:rsidR="00B74803" w:rsidRDefault="006B7311">
      <w:pPr>
        <w:pStyle w:val="Heading2"/>
        <w:rPr>
          <w:rStyle w:val="InternetLink"/>
        </w:rPr>
      </w:pPr>
      <w:hyperlink r:id="rId30">
        <w:r>
          <w:rPr>
            <w:rStyle w:val="Hyperlink"/>
          </w:rPr>
          <w:t>NAT</w:t>
        </w:r>
      </w:hyperlink>
    </w:p>
    <w:p w14:paraId="7E0381D8" w14:textId="77777777" w:rsidR="00B74803" w:rsidRDefault="006B7311">
      <w:pPr>
        <w:pStyle w:val="ListParagraph"/>
        <w:numPr>
          <w:ilvl w:val="0"/>
          <w:numId w:val="2"/>
        </w:numPr>
        <w:rPr>
          <w:rFonts w:ascii="Arial" w:hAnsi="Arial" w:cs="Arial"/>
          <w:color w:val="333333"/>
          <w:shd w:val="clear" w:color="auto" w:fill="FFFFFF"/>
          <w:lang w:val="en-US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это механизм в </w:t>
      </w:r>
      <w:hyperlink r:id="rId31" w:tgtFrame="Компьютерная сеть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сетях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32" w:tgtFrame="Стек протоколов TCP/IP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TCP/IP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позволяющий преобразовывать </w:t>
      </w:r>
      <w:hyperlink r:id="rId33" w:tgtFrame="IP-адрес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IP-адреса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транзитных </w:t>
      </w:r>
      <w:hyperlink r:id="rId34" w:tgtFrame="Пакет (сетевые технологии)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пакетов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 Также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имеет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названия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  <w:lang w:val="en-US"/>
        </w:rPr>
        <w:t> </w:t>
      </w:r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en-US"/>
        </w:rPr>
        <w:t>IP Masquerading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  <w:lang w:val="en-US"/>
        </w:rPr>
        <w:t>, </w:t>
      </w:r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en-US"/>
        </w:rPr>
        <w:t>Network Masquerading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  <w:lang w:val="en-US"/>
        </w:rPr>
        <w:t> 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и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  <w:lang w:val="en-US"/>
        </w:rPr>
        <w:t> </w:t>
      </w:r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en-US"/>
        </w:rPr>
        <w:t>Native Address Translation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  <w:lang w:val="en-US"/>
        </w:rPr>
        <w:t>.</w:t>
      </w:r>
    </w:p>
    <w:p w14:paraId="679940D7" w14:textId="77777777" w:rsidR="00B74803" w:rsidRDefault="006B7311">
      <w:pPr>
        <w:pStyle w:val="ListParagraph"/>
        <w:numPr>
          <w:ilvl w:val="0"/>
          <w:numId w:val="2"/>
        </w:num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при</w:t>
      </w:r>
    </w:p>
    <w:p w14:paraId="7D595E3B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t>Статический NAT</w:t>
      </w:r>
      <w:r>
        <w:rPr>
          <w:rFonts w:ascii="Arial" w:hAnsi="Arial" w:cs="Arial"/>
          <w:color w:val="333333"/>
          <w:shd w:val="clear" w:color="auto" w:fill="FFFFFF"/>
        </w:rPr>
        <w:t> — отображение незарегистрированного IP-адреса на зарегистрированный IP-адрес на основании один к одному. Особенно полезно, когда устройство должно быть доступным снаружи сети.</w:t>
      </w:r>
    </w:p>
    <w:p w14:paraId="6880ED60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t>Динамический NAT</w:t>
      </w:r>
      <w:r>
        <w:rPr>
          <w:rFonts w:ascii="Arial" w:hAnsi="Arial" w:cs="Arial"/>
          <w:color w:val="333333"/>
          <w:shd w:val="clear" w:color="auto" w:fill="FFFFFF"/>
        </w:rPr>
        <w:t> — отображает незарегистрированный IP-адрес на зарегистрированный адрес из группы зарегистрированных IP-адресов. Динамический NAT также устанавливает непосредственное отображение между незарегистрированными и зарегистрированными адресами, но отображение может меняться в зависимости от зарегистрированного адреса, доступного в пуле адресов, во время коммуникации.</w:t>
      </w:r>
    </w:p>
    <w:p w14:paraId="351F641A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t>Перегруженный NAT</w:t>
      </w:r>
      <w:r>
        <w:rPr>
          <w:rFonts w:ascii="Arial" w:hAnsi="Arial" w:cs="Arial"/>
          <w:color w:val="333333"/>
          <w:shd w:val="clear" w:color="auto" w:fill="FFFFFF"/>
        </w:rPr>
        <w:t xml:space="preserve"> (NAPT, NAT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Overload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, PAT,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маскарадинг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) — форма динамического NAT, который отображает несколько незарегистрированных адресов в единственный зарегистрированный IP-адрес, используя различные порты. Известен также как </w:t>
      </w:r>
      <w:hyperlink r:id="rId35" w:tgtFrame="Трансляция порт-адрес">
        <w:r>
          <w:rPr>
            <w:rFonts w:ascii="Arial" w:hAnsi="Arial" w:cs="Arial"/>
            <w:color w:val="333333"/>
            <w:shd w:val="clear" w:color="auto" w:fill="FFFFFF"/>
          </w:rPr>
          <w:t>PAT</w:t>
        </w:r>
      </w:hyperlink>
      <w:r>
        <w:rPr>
          <w:rFonts w:ascii="Arial" w:hAnsi="Arial" w:cs="Arial"/>
          <w:color w:val="333333"/>
          <w:shd w:val="clear" w:color="auto" w:fill="FFFFFF"/>
        </w:rPr>
        <w:t> (Port Address Translation). При перегрузке каждый компьютер в частной сети транслируется в тот же самый адрес, но с различным номером порта</w:t>
      </w:r>
    </w:p>
    <w:p w14:paraId="10500653" w14:textId="77777777" w:rsidR="00B74803" w:rsidRDefault="006B7311">
      <w:pPr>
        <w:pStyle w:val="Heading2"/>
        <w:rPr>
          <w:rStyle w:val="InternetLink"/>
        </w:rPr>
      </w:pPr>
      <w:hyperlink r:id="rId36">
        <w:r>
          <w:rPr>
            <w:rStyle w:val="Hyperlink"/>
          </w:rPr>
          <w:t>DNS</w:t>
        </w:r>
      </w:hyperlink>
    </w:p>
    <w:p w14:paraId="690F5F90" w14:textId="77777777" w:rsidR="00B74803" w:rsidRDefault="006B7311">
      <w:r>
        <w:rPr>
          <w:b/>
          <w:bCs/>
        </w:rPr>
        <w:t>DNS</w:t>
      </w:r>
      <w:r>
        <w:t> (</w:t>
      </w:r>
      <w:hyperlink r:id="rId37" w:tgtFrame="Английский язык">
        <w:r>
          <w:rPr>
            <w:rStyle w:val="Hyperlink"/>
          </w:rPr>
          <w:t>англ.</w:t>
        </w:r>
      </w:hyperlink>
      <w:r>
        <w:t> </w:t>
      </w:r>
      <w:r>
        <w:rPr>
          <w:i/>
          <w:iCs/>
          <w:lang w:val="en-US"/>
        </w:rPr>
        <w:t>Domain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Name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System</w:t>
      </w:r>
      <w:r>
        <w:t> «система доменных имён») — компьютерная </w:t>
      </w:r>
      <w:hyperlink r:id="rId38" w:tgtFrame="Распределённая база данных">
        <w:r>
          <w:rPr>
            <w:rStyle w:val="Hyperlink"/>
          </w:rPr>
          <w:t>распределённая система</w:t>
        </w:r>
      </w:hyperlink>
      <w:r>
        <w:t> для получения информации о </w:t>
      </w:r>
      <w:hyperlink r:id="rId39" w:tgtFrame="Доменное имя">
        <w:r>
          <w:rPr>
            <w:rStyle w:val="Hyperlink"/>
          </w:rPr>
          <w:t>доменах</w:t>
        </w:r>
      </w:hyperlink>
      <w:r>
        <w:t>. Чаще всего используется для получения </w:t>
      </w:r>
      <w:hyperlink r:id="rId40">
        <w:r>
          <w:rPr>
            <w:rStyle w:val="Hyperlink"/>
          </w:rPr>
          <w:t>IP-адреса</w:t>
        </w:r>
      </w:hyperlink>
      <w:r>
        <w:t> по имени </w:t>
      </w:r>
      <w:hyperlink r:id="rId41" w:tgtFrame="Хост">
        <w:r>
          <w:rPr>
            <w:rStyle w:val="Hyperlink"/>
          </w:rPr>
          <w:t>хоста</w:t>
        </w:r>
      </w:hyperlink>
      <w:r>
        <w:t> (компьютера или устройства), получения информации о маршрутизации почты и/или обслуживающих узлах для протоколов в домене (</w:t>
      </w:r>
      <w:hyperlink r:id="rId42" w:tgtFrame="SRV-запись">
        <w:r>
          <w:rPr>
            <w:rStyle w:val="Hyperlink"/>
          </w:rPr>
          <w:t>SRV-запись</w:t>
        </w:r>
      </w:hyperlink>
      <w:r>
        <w:t>).</w:t>
      </w:r>
    </w:p>
    <w:p w14:paraId="0DD2071C" w14:textId="77777777" w:rsidR="00B74803" w:rsidRPr="008072FF" w:rsidRDefault="006B7311">
      <w:pPr>
        <w:rPr>
          <w:i/>
          <w:iCs/>
        </w:rPr>
      </w:pPr>
      <w:r>
        <w:rPr>
          <w:i/>
          <w:iCs/>
          <w:lang w:val="en-US"/>
        </w:rPr>
        <w:t>Resolve</w:t>
      </w:r>
      <w:r w:rsidRPr="008072FF">
        <w:rPr>
          <w:i/>
          <w:iCs/>
        </w:rPr>
        <w:t>.</w:t>
      </w:r>
      <w:r>
        <w:rPr>
          <w:i/>
          <w:iCs/>
          <w:lang w:val="en-US"/>
        </w:rPr>
        <w:t>conf</w:t>
      </w:r>
    </w:p>
    <w:p w14:paraId="4D6770F2" w14:textId="689F3B92" w:rsidR="00B74803" w:rsidRPr="008072FF" w:rsidRDefault="006B7311">
      <w:pPr>
        <w:rPr>
          <w:i/>
          <w:iCs/>
        </w:rPr>
      </w:pPr>
      <w:hyperlink r:id="rId43">
        <w:r w:rsidRPr="008072FF">
          <w:rPr>
            <w:rStyle w:val="Hyperlink"/>
            <w:i/>
            <w:iCs/>
          </w:rPr>
          <w:t xml:space="preserve">Как работает </w:t>
        </w:r>
        <w:r>
          <w:rPr>
            <w:rStyle w:val="Hyperlink"/>
            <w:i/>
            <w:iCs/>
            <w:lang w:val="en-US"/>
          </w:rPr>
          <w:t>DNS</w:t>
        </w:r>
      </w:hyperlink>
    </w:p>
    <w:p w14:paraId="1464E176" w14:textId="77777777" w:rsidR="00B74803" w:rsidRDefault="006B7311">
      <w:r>
        <w:rPr>
          <w:noProof/>
        </w:rPr>
        <w:lastRenderedPageBreak/>
        <w:drawing>
          <wp:inline distT="0" distB="0" distL="0" distR="0" wp14:anchorId="680C9207" wp14:editId="454AF999">
            <wp:extent cx="6390640" cy="4622165"/>
            <wp:effectExtent l="0" t="0" r="0" b="0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34C5" w14:textId="77777777" w:rsidR="00B74803" w:rsidRDefault="006B7311">
      <w:r>
        <w:t>в DNS есть файлы, в которых хранятся все необходимые связи между доменным именем и IP-адресами. Написанное в этом файле называется описанием DNS-зоны, или просто DNS-зоной.</w:t>
      </w:r>
    </w:p>
    <w:p w14:paraId="57375FA7" w14:textId="77777777" w:rsidR="00B74803" w:rsidRDefault="006B7311">
      <w:r>
        <w:t>Есть несколько видов записей, которые могут быть файле. Основные записи:</w:t>
      </w:r>
    </w:p>
    <w:p w14:paraId="025D6DB4" w14:textId="77777777" w:rsidR="00B74803" w:rsidRDefault="006B7311">
      <w:pPr>
        <w:numPr>
          <w:ilvl w:val="0"/>
          <w:numId w:val="25"/>
        </w:numPr>
      </w:pPr>
      <w:r>
        <w:rPr>
          <w:shd w:val="clear" w:color="auto" w:fill="FFFF00"/>
        </w:rPr>
        <w:t>А </w:t>
      </w:r>
      <w:r>
        <w:t>— IP-адрес веб-ресурса, который соответствует определённому имени домена,</w:t>
      </w:r>
    </w:p>
    <w:p w14:paraId="5546324F" w14:textId="77777777" w:rsidR="00B74803" w:rsidRDefault="006B7311">
      <w:pPr>
        <w:numPr>
          <w:ilvl w:val="0"/>
          <w:numId w:val="25"/>
        </w:numPr>
      </w:pPr>
      <w:r>
        <w:rPr>
          <w:shd w:val="clear" w:color="auto" w:fill="FFFF00"/>
        </w:rPr>
        <w:t>MX </w:t>
      </w:r>
      <w:r>
        <w:t>— адрес почтового сервера,</w:t>
      </w:r>
    </w:p>
    <w:p w14:paraId="0104E915" w14:textId="77777777" w:rsidR="00B74803" w:rsidRDefault="006B7311">
      <w:pPr>
        <w:numPr>
          <w:ilvl w:val="0"/>
          <w:numId w:val="25"/>
        </w:numPr>
      </w:pPr>
      <w:r>
        <w:rPr>
          <w:shd w:val="clear" w:color="auto" w:fill="FFFF00"/>
        </w:rPr>
        <w:t>CNAME </w:t>
      </w:r>
      <w:r>
        <w:t>— указывает аналог основному доменному имени. Эта запись чаще всего используется для прикрепления поддомена,</w:t>
      </w:r>
    </w:p>
    <w:p w14:paraId="346E6FB8" w14:textId="77777777" w:rsidR="00B74803" w:rsidRDefault="006B7311">
      <w:pPr>
        <w:numPr>
          <w:ilvl w:val="0"/>
          <w:numId w:val="25"/>
        </w:numPr>
      </w:pPr>
      <w:r>
        <w:rPr>
          <w:shd w:val="clear" w:color="auto" w:fill="FFFF00"/>
        </w:rPr>
        <w:t>NS </w:t>
      </w:r>
      <w:r>
        <w:t>— адрес DNS-сервера, где хранятся все ресурсные записи,</w:t>
      </w:r>
    </w:p>
    <w:p w14:paraId="0BC0BC51" w14:textId="77777777" w:rsidR="00B74803" w:rsidRDefault="006B7311">
      <w:pPr>
        <w:numPr>
          <w:ilvl w:val="0"/>
          <w:numId w:val="25"/>
        </w:numPr>
      </w:pPr>
      <w:r>
        <w:t>TXT — любая текстовая информация о домене,</w:t>
      </w:r>
    </w:p>
    <w:p w14:paraId="7C051F90" w14:textId="77777777" w:rsidR="00B74803" w:rsidRDefault="006B7311">
      <w:pPr>
        <w:numPr>
          <w:ilvl w:val="0"/>
          <w:numId w:val="25"/>
        </w:numPr>
      </w:pPr>
      <w:r>
        <w:t>SPF — список серверов, которым позволено отправлять письма от имени указанного домена,</w:t>
      </w:r>
    </w:p>
    <w:p w14:paraId="6B98DF58" w14:textId="77777777" w:rsidR="00B74803" w:rsidRDefault="006B7311">
      <w:pPr>
        <w:numPr>
          <w:ilvl w:val="0"/>
          <w:numId w:val="25"/>
        </w:numPr>
      </w:pPr>
      <w:r>
        <w:t>SOA — исходная запись зоны, в которой указаны сведения о сервере.</w:t>
      </w:r>
    </w:p>
    <w:p w14:paraId="62BD1725" w14:textId="77777777" w:rsidR="00B74803" w:rsidRDefault="00B74803"/>
    <w:p w14:paraId="0B2DE11A" w14:textId="77777777" w:rsidR="00B74803" w:rsidRDefault="006B7311">
      <w:pPr>
        <w:pStyle w:val="Heading2"/>
        <w:rPr>
          <w:rStyle w:val="InternetLink"/>
          <w:lang w:val="en-US"/>
        </w:rPr>
      </w:pPr>
      <w:hyperlink r:id="rId45">
        <w:r>
          <w:rPr>
            <w:rStyle w:val="Hyperlink"/>
            <w:lang w:val="en-US"/>
          </w:rPr>
          <w:t>HTTP</w:t>
        </w:r>
      </w:hyperlink>
    </w:p>
    <w:p w14:paraId="7A21632E" w14:textId="77777777" w:rsidR="00B74803" w:rsidRDefault="006B7311">
      <w:pPr>
        <w:rPr>
          <w:rFonts w:ascii="Arial" w:hAnsi="Arial" w:cs="Arial"/>
          <w:color w:val="333333"/>
          <w:shd w:val="clear" w:color="auto" w:fill="FFFFFF"/>
          <w:lang w:val="en-US"/>
        </w:rPr>
      </w:pPr>
      <w:r>
        <w:rPr>
          <w:rFonts w:ascii="Arial" w:hAnsi="Arial" w:cs="Arial"/>
          <w:color w:val="333333"/>
          <w:shd w:val="clear" w:color="auto" w:fill="FFFFFF"/>
          <w:lang w:val="en-US"/>
        </w:rPr>
        <w:tab/>
      </w:r>
      <w:r>
        <w:rPr>
          <w:rFonts w:ascii="Arial" w:hAnsi="Arial" w:cs="Arial"/>
          <w:color w:val="202122"/>
          <w:sz w:val="21"/>
          <w:szCs w:val="21"/>
          <w:shd w:val="clear" w:color="auto" w:fill="FFFFFF"/>
          <w:lang w:val="en-US"/>
        </w:rPr>
        <w:t> </w:t>
      </w:r>
      <w:hyperlink r:id="rId46" w:tgtFrame="URI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  <w:lang w:val="en-US"/>
          </w:rPr>
          <w:t>URI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  <w:lang w:val="en-US"/>
        </w:rPr>
        <w:t> (Uniform Resource Identifier) </w:t>
      </w:r>
    </w:p>
    <w:p w14:paraId="6DE6D983" w14:textId="77777777" w:rsidR="00B74803" w:rsidRDefault="006B7311">
      <w:pPr>
        <w:ind w:left="360"/>
        <w:rPr>
          <w:b/>
          <w:bCs/>
        </w:rPr>
      </w:pPr>
      <w:r>
        <w:rPr>
          <w:b/>
          <w:bCs/>
        </w:rPr>
        <w:t>Методы</w:t>
      </w:r>
    </w:p>
    <w:p w14:paraId="4C3375E5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t>OPTIONS</w:t>
      </w:r>
      <w:r>
        <w:rPr>
          <w:rFonts w:ascii="Arial" w:hAnsi="Arial" w:cs="Arial"/>
          <w:color w:val="333333"/>
          <w:shd w:val="clear" w:color="auto" w:fill="FFFFFF"/>
        </w:rPr>
        <w:t xml:space="preserve"> - для определения возможностей веб-сервера или параметров соединения для конкретного ресурса. можно также начать какой-либо процесс</w:t>
      </w:r>
    </w:p>
    <w:p w14:paraId="6D3E9D0B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t>GET</w:t>
      </w:r>
      <w:r>
        <w:rPr>
          <w:rFonts w:ascii="Arial" w:hAnsi="Arial" w:cs="Arial"/>
          <w:color w:val="333333"/>
          <w:shd w:val="clear" w:color="auto" w:fill="FFFFFF"/>
        </w:rPr>
        <w:t xml:space="preserve"> - для запроса содержимого указанного ресурса</w:t>
      </w:r>
    </w:p>
    <w:p w14:paraId="161B9A72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t>HEAD</w:t>
      </w:r>
      <w:r>
        <w:rPr>
          <w:rFonts w:ascii="Arial" w:hAnsi="Arial" w:cs="Arial"/>
          <w:color w:val="333333"/>
          <w:shd w:val="clear" w:color="auto" w:fill="FFFFFF"/>
        </w:rPr>
        <w:t xml:space="preserve"> - Аналогичен методу GET, за исключением того, что в ответе сервера отсутствует тело</w:t>
      </w:r>
    </w:p>
    <w:p w14:paraId="3C00CD2C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highlight w:val="yellow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highlight w:val="yellow"/>
          <w:shd w:val="clear" w:color="auto" w:fill="FFFFFF"/>
        </w:rPr>
        <w:t xml:space="preserve">POST </w:t>
      </w:r>
      <w:r>
        <w:rPr>
          <w:rFonts w:ascii="Arial" w:hAnsi="Arial" w:cs="Arial"/>
          <w:color w:val="333333"/>
          <w:highlight w:val="yellow"/>
          <w:shd w:val="clear" w:color="auto" w:fill="FFFFFF"/>
        </w:rPr>
        <w:t>- для передачи пользовательских данных заданному ресурсу</w:t>
      </w:r>
    </w:p>
    <w:p w14:paraId="05CBEEF3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highlight w:val="yellow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highlight w:val="yellow"/>
          <w:shd w:val="clear" w:color="auto" w:fill="FFFFFF"/>
        </w:rPr>
        <w:t>PUT</w:t>
      </w:r>
      <w:r>
        <w:rPr>
          <w:rFonts w:ascii="Arial" w:hAnsi="Arial" w:cs="Arial"/>
          <w:color w:val="333333"/>
          <w:highlight w:val="yellow"/>
          <w:shd w:val="clear" w:color="auto" w:fill="FFFFFF"/>
        </w:rPr>
        <w:t xml:space="preserve"> - для загрузки содержимого запроса на указанный в запросе URI</w:t>
      </w:r>
    </w:p>
    <w:p w14:paraId="7B9A8B35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t>PATCH</w:t>
      </w:r>
      <w:r>
        <w:rPr>
          <w:rFonts w:ascii="Arial" w:hAnsi="Arial" w:cs="Arial"/>
          <w:color w:val="333333"/>
          <w:shd w:val="clear" w:color="auto" w:fill="FFFFFF"/>
        </w:rPr>
        <w:t xml:space="preserve"> - Аналогично PUT, но применяется только к фрагменту ресурса </w:t>
      </w:r>
    </w:p>
    <w:p w14:paraId="72DB7387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lastRenderedPageBreak/>
        <w:t>DELETE</w:t>
      </w:r>
      <w:r>
        <w:rPr>
          <w:rFonts w:ascii="Arial" w:hAnsi="Arial" w:cs="Arial"/>
          <w:color w:val="333333"/>
          <w:shd w:val="clear" w:color="auto" w:fill="FFFFFF"/>
        </w:rPr>
        <w:t xml:space="preserve"> - Удаляет указанный ресурс</w:t>
      </w:r>
    </w:p>
    <w:p w14:paraId="67EBE4DF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t>TRACE</w:t>
      </w:r>
      <w:r>
        <w:rPr>
          <w:rFonts w:ascii="Arial" w:hAnsi="Arial" w:cs="Arial"/>
          <w:color w:val="333333"/>
          <w:shd w:val="clear" w:color="auto" w:fill="FFFFFF"/>
        </w:rPr>
        <w:t xml:space="preserve"> - Возвращает полученный запрос так, что клиент может увидеть, какую информацию промежуточные серверы добавляют или изменяют в запросе</w:t>
      </w:r>
    </w:p>
    <w:p w14:paraId="5FB82F54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t>CONNECT</w:t>
      </w:r>
      <w:r>
        <w:rPr>
          <w:rFonts w:ascii="Arial" w:hAnsi="Arial" w:cs="Arial"/>
          <w:color w:val="333333"/>
          <w:shd w:val="clear" w:color="auto" w:fill="FFFFFF"/>
        </w:rPr>
        <w:t xml:space="preserve"> - Преобразует соединение запроса в прозрачный </w:t>
      </w:r>
      <w:hyperlink r:id="rId47" w:tgtFrame="TCP/IP">
        <w:r>
          <w:rPr>
            <w:rFonts w:ascii="Arial" w:hAnsi="Arial" w:cs="Arial"/>
            <w:color w:val="333333"/>
            <w:shd w:val="clear" w:color="auto" w:fill="FFFFFF"/>
          </w:rPr>
          <w:t>TCP/IP</w:t>
        </w:r>
      </w:hyperlink>
      <w:r>
        <w:rPr>
          <w:rFonts w:ascii="Arial" w:hAnsi="Arial" w:cs="Arial"/>
          <w:color w:val="333333"/>
          <w:shd w:val="clear" w:color="auto" w:fill="FFFFFF"/>
        </w:rPr>
        <w:t>-туннель</w:t>
      </w:r>
    </w:p>
    <w:p w14:paraId="37FC8E12" w14:textId="77777777" w:rsidR="00B74803" w:rsidRDefault="006B7311">
      <w:pPr>
        <w:ind w:left="360"/>
        <w:rPr>
          <w:b/>
          <w:bCs/>
        </w:rPr>
      </w:pPr>
      <w:hyperlink r:id="rId48" w:anchor="403" w:history="1">
        <w:r>
          <w:rPr>
            <w:rStyle w:val="Hyperlink"/>
            <w:b/>
            <w:bCs/>
          </w:rPr>
          <w:t>Коды состоя</w:t>
        </w:r>
      </w:hyperlink>
      <w:bookmarkStart w:id="3" w:name="_Hlt161095214"/>
      <w:bookmarkStart w:id="4" w:name="_Hlt161095215"/>
      <w:r>
        <w:rPr>
          <w:rStyle w:val="InternetLink1"/>
          <w:b/>
          <w:bCs/>
        </w:rPr>
        <w:t>н</w:t>
      </w:r>
      <w:bookmarkEnd w:id="3"/>
      <w:bookmarkEnd w:id="4"/>
      <w:r>
        <w:rPr>
          <w:rStyle w:val="InternetLink1"/>
          <w:b/>
          <w:bCs/>
        </w:rPr>
        <w:t>ия</w:t>
      </w:r>
    </w:p>
    <w:p w14:paraId="6EE3193C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1xx - </w:t>
      </w:r>
      <w:hyperlink r:id="rId49" w:anchor="1xx" w:tgtFrame="Список кодов состояния HTTP">
        <w:r>
          <w:rPr>
            <w:b/>
            <w:bCs/>
            <w:color w:val="333333"/>
            <w:shd w:val="clear" w:color="auto" w:fill="FFFFFF"/>
          </w:rPr>
          <w:t>Информационный</w:t>
        </w:r>
      </w:hyperlink>
      <w:r>
        <w:rPr>
          <w:rFonts w:ascii="Arial" w:hAnsi="Arial" w:cs="Arial"/>
          <w:b/>
          <w:bCs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(англ. 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informational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)</w:t>
      </w:r>
    </w:p>
    <w:p w14:paraId="194C04B1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2xx - </w:t>
      </w:r>
      <w:hyperlink r:id="rId50" w:anchor="2xx" w:tgtFrame="Список кодов состояния HTTP">
        <w:r>
          <w:rPr>
            <w:b/>
            <w:bCs/>
            <w:color w:val="333333"/>
            <w:shd w:val="clear" w:color="auto" w:fill="FFFFFF"/>
          </w:rPr>
          <w:t>Успех</w:t>
        </w:r>
      </w:hyperlink>
      <w:r>
        <w:rPr>
          <w:rFonts w:ascii="Arial" w:hAnsi="Arial" w:cs="Arial"/>
          <w:color w:val="333333"/>
          <w:shd w:val="clear" w:color="auto" w:fill="FFFFFF"/>
        </w:rPr>
        <w:t xml:space="preserve"> (англ. 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Success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)</w:t>
      </w:r>
    </w:p>
    <w:p w14:paraId="145CB160" w14:textId="77777777" w:rsidR="00B74803" w:rsidRDefault="006B7311">
      <w:pPr>
        <w:pStyle w:val="ListParagraph"/>
        <w:numPr>
          <w:ilvl w:val="1"/>
          <w:numId w:val="1"/>
        </w:numPr>
        <w:rPr>
          <w:rFonts w:ascii="Arial" w:hAnsi="Arial" w:cs="Arial"/>
          <w:color w:val="333333"/>
          <w:shd w:val="clear" w:color="auto" w:fill="FFFFFF"/>
        </w:rPr>
      </w:pPr>
      <w:hyperlink r:id="rId51" w:anchor="200" w:history="1">
        <w:r>
          <w:rPr>
            <w:rStyle w:val="Hyperlink"/>
            <w:rFonts w:ascii="Arial" w:hAnsi="Arial" w:cs="Arial"/>
            <w:shd w:val="clear" w:color="auto" w:fill="FFFFFF"/>
          </w:rPr>
          <w:t>200 OK</w:t>
        </w:r>
      </w:hyperlink>
      <w:r>
        <w:rPr>
          <w:rFonts w:ascii="Arial" w:hAnsi="Arial" w:cs="Arial"/>
          <w:color w:val="333333"/>
          <w:shd w:val="clear" w:color="auto" w:fill="FFFFFF"/>
        </w:rPr>
        <w:t> («хорошо»)</w:t>
      </w:r>
    </w:p>
    <w:p w14:paraId="430D76C2" w14:textId="77777777" w:rsidR="00B74803" w:rsidRDefault="006B7311">
      <w:pPr>
        <w:pStyle w:val="ListParagraph"/>
        <w:numPr>
          <w:ilvl w:val="1"/>
          <w:numId w:val="1"/>
        </w:numPr>
        <w:rPr>
          <w:rStyle w:val="InternetLink"/>
        </w:rPr>
      </w:pPr>
      <w:hyperlink r:id="rId52" w:anchor="206" w:history="1">
        <w:r>
          <w:rPr>
            <w:rFonts w:ascii="Arial" w:hAnsi="Arial" w:cs="Arial"/>
            <w:color w:val="0645AD"/>
            <w:sz w:val="21"/>
            <w:szCs w:val="21"/>
            <w:u w:val="single"/>
            <w:shd w:val="clear" w:color="auto" w:fill="FFFFFF"/>
          </w:rPr>
          <w:t xml:space="preserve">206 </w:t>
        </w:r>
        <w:proofErr w:type="spellStart"/>
        <w:r>
          <w:rPr>
            <w:rFonts w:ascii="Arial" w:hAnsi="Arial" w:cs="Arial"/>
            <w:color w:val="0645AD"/>
            <w:sz w:val="21"/>
            <w:szCs w:val="21"/>
            <w:u w:val="single"/>
            <w:shd w:val="clear" w:color="auto" w:fill="FFFFFF"/>
          </w:rPr>
          <w:t>Partial</w:t>
        </w:r>
        <w:proofErr w:type="spellEnd"/>
        <w:r>
          <w:rPr>
            <w:rFonts w:ascii="Arial" w:hAnsi="Arial" w:cs="Arial"/>
            <w:color w:val="0645AD"/>
            <w:sz w:val="21"/>
            <w:szCs w:val="21"/>
            <w:u w:val="single"/>
            <w:shd w:val="clear" w:color="auto" w:fill="FFFFFF"/>
          </w:rPr>
          <w:t xml:space="preserve"> Content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(«частичное содержимое»)</w:t>
      </w:r>
    </w:p>
    <w:p w14:paraId="7691C3DE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3xx - </w:t>
      </w:r>
      <w:hyperlink r:id="rId53" w:anchor="3xx" w:tgtFrame="Список кодов состояния HTTP">
        <w:r>
          <w:rPr>
            <w:b/>
            <w:bCs/>
            <w:color w:val="333333"/>
            <w:shd w:val="clear" w:color="auto" w:fill="FFFFFF"/>
          </w:rPr>
          <w:t>Перенаправление</w:t>
        </w:r>
      </w:hyperlink>
      <w:r>
        <w:rPr>
          <w:rFonts w:ascii="Arial" w:hAnsi="Arial" w:cs="Arial"/>
          <w:color w:val="333333"/>
          <w:shd w:val="clear" w:color="auto" w:fill="FFFFFF"/>
        </w:rPr>
        <w:t xml:space="preserve"> (англ. 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Redirection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)</w:t>
      </w:r>
    </w:p>
    <w:p w14:paraId="51142238" w14:textId="77777777" w:rsidR="00B74803" w:rsidRDefault="006B7311">
      <w:pPr>
        <w:pStyle w:val="ListParagraph"/>
        <w:numPr>
          <w:ilvl w:val="1"/>
          <w:numId w:val="1"/>
        </w:numPr>
        <w:rPr>
          <w:color w:val="0563C1" w:themeColor="hyperlink"/>
          <w:u w:val="single"/>
        </w:rPr>
      </w:pPr>
      <w:hyperlink r:id="rId54" w:anchor="301" w:history="1">
        <w:r>
          <w:rPr>
            <w:rFonts w:ascii="Arial" w:hAnsi="Arial" w:cs="Arial"/>
            <w:color w:val="0645AD"/>
            <w:sz w:val="21"/>
            <w:szCs w:val="21"/>
            <w:u w:val="single"/>
            <w:shd w:val="clear" w:color="auto" w:fill="FFFFFF"/>
          </w:rPr>
          <w:t xml:space="preserve">301 </w:t>
        </w:r>
        <w:proofErr w:type="spellStart"/>
        <w:r>
          <w:rPr>
            <w:rFonts w:ascii="Arial" w:hAnsi="Arial" w:cs="Arial"/>
            <w:color w:val="0645AD"/>
            <w:sz w:val="21"/>
            <w:szCs w:val="21"/>
            <w:u w:val="single"/>
            <w:shd w:val="clear" w:color="auto" w:fill="FFFFFF"/>
          </w:rPr>
          <w:t>Moved</w:t>
        </w:r>
        <w:proofErr w:type="spellEnd"/>
        <w:r>
          <w:rPr>
            <w:rFonts w:ascii="Arial" w:hAnsi="Arial" w:cs="Arial"/>
            <w:color w:val="0645AD"/>
            <w:sz w:val="21"/>
            <w:szCs w:val="21"/>
            <w:u w:val="single"/>
            <w:shd w:val="clear" w:color="auto" w:fill="FFFFFF"/>
          </w:rPr>
          <w:t xml:space="preserve"> </w:t>
        </w:r>
        <w:proofErr w:type="spellStart"/>
        <w:r>
          <w:rPr>
            <w:rFonts w:ascii="Arial" w:hAnsi="Arial" w:cs="Arial"/>
            <w:color w:val="0645AD"/>
            <w:sz w:val="21"/>
            <w:szCs w:val="21"/>
            <w:u w:val="single"/>
            <w:shd w:val="clear" w:color="auto" w:fill="FFFFFF"/>
          </w:rPr>
          <w:t>Permanently</w:t>
        </w:r>
        <w:proofErr w:type="spellEnd"/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(«перемещено навсегда»)</w:t>
      </w:r>
    </w:p>
    <w:p w14:paraId="0C71A0E1" w14:textId="77777777" w:rsidR="00B74803" w:rsidRDefault="006B7311">
      <w:pPr>
        <w:pStyle w:val="ListParagraph"/>
        <w:numPr>
          <w:ilvl w:val="1"/>
          <w:numId w:val="1"/>
        </w:numPr>
        <w:rPr>
          <w:rStyle w:val="InternetLink"/>
        </w:rPr>
      </w:pPr>
      <w:hyperlink r:id="rId55" w:anchor="302" w:history="1">
        <w:r>
          <w:rPr>
            <w:rFonts w:ascii="Arial" w:hAnsi="Arial" w:cs="Arial"/>
            <w:color w:val="0645AD"/>
            <w:sz w:val="21"/>
            <w:szCs w:val="21"/>
            <w:u w:val="single"/>
            <w:shd w:val="clear" w:color="auto" w:fill="FFFFFF"/>
          </w:rPr>
          <w:t xml:space="preserve">302 </w:t>
        </w:r>
        <w:proofErr w:type="spellStart"/>
        <w:r>
          <w:rPr>
            <w:rFonts w:ascii="Arial" w:hAnsi="Arial" w:cs="Arial"/>
            <w:color w:val="0645AD"/>
            <w:sz w:val="21"/>
            <w:szCs w:val="21"/>
            <w:u w:val="single"/>
            <w:shd w:val="clear" w:color="auto" w:fill="FFFFFF"/>
          </w:rPr>
          <w:t>Found</w:t>
        </w:r>
        <w:proofErr w:type="spellEnd"/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(«найдено»)</w:t>
      </w:r>
    </w:p>
    <w:p w14:paraId="7E3585BE" w14:textId="77777777" w:rsidR="00B74803" w:rsidRDefault="006B7311">
      <w:pPr>
        <w:pStyle w:val="ListParagraph"/>
        <w:numPr>
          <w:ilvl w:val="1"/>
          <w:numId w:val="1"/>
        </w:numPr>
        <w:rPr>
          <w:rStyle w:val="InternetLink"/>
        </w:rPr>
      </w:pPr>
      <w:hyperlink r:id="rId56" w:anchor="304" w:history="1">
        <w:r>
          <w:rPr>
            <w:rFonts w:ascii="Arial" w:hAnsi="Arial" w:cs="Arial"/>
            <w:color w:val="0645AD"/>
            <w:sz w:val="21"/>
            <w:szCs w:val="21"/>
            <w:u w:val="single"/>
            <w:shd w:val="clear" w:color="auto" w:fill="FFFFFF"/>
          </w:rPr>
          <w:t xml:space="preserve">304 </w:t>
        </w:r>
        <w:proofErr w:type="spellStart"/>
        <w:r>
          <w:rPr>
            <w:rFonts w:ascii="Arial" w:hAnsi="Arial" w:cs="Arial"/>
            <w:color w:val="0645AD"/>
            <w:sz w:val="21"/>
            <w:szCs w:val="21"/>
            <w:u w:val="single"/>
            <w:shd w:val="clear" w:color="auto" w:fill="FFFFFF"/>
          </w:rPr>
          <w:t>Not</w:t>
        </w:r>
        <w:proofErr w:type="spellEnd"/>
        <w:r>
          <w:rPr>
            <w:rFonts w:ascii="Arial" w:hAnsi="Arial" w:cs="Arial"/>
            <w:color w:val="0645AD"/>
            <w:sz w:val="21"/>
            <w:szCs w:val="21"/>
            <w:u w:val="single"/>
            <w:shd w:val="clear" w:color="auto" w:fill="FFFFFF"/>
          </w:rPr>
          <w:t xml:space="preserve"> </w:t>
        </w:r>
        <w:proofErr w:type="spellStart"/>
        <w:r>
          <w:rPr>
            <w:rFonts w:ascii="Arial" w:hAnsi="Arial" w:cs="Arial"/>
            <w:color w:val="0645AD"/>
            <w:sz w:val="21"/>
            <w:szCs w:val="21"/>
            <w:u w:val="single"/>
            <w:shd w:val="clear" w:color="auto" w:fill="FFFFFF"/>
          </w:rPr>
          <w:t>Modified</w:t>
        </w:r>
        <w:proofErr w:type="spellEnd"/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(«не изменялось»)</w:t>
      </w:r>
    </w:p>
    <w:p w14:paraId="6658B817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4xx 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 xml:space="preserve">- </w:t>
      </w:r>
      <w:hyperlink r:id="rId57" w:anchor="4xx" w:tgtFrame="Список кодов состояния HTTP">
        <w:r>
          <w:rPr>
            <w:b/>
            <w:bCs/>
            <w:color w:val="333333"/>
            <w:shd w:val="clear" w:color="auto" w:fill="FFFFFF"/>
          </w:rPr>
          <w:t>Ошибка клиента</w:t>
        </w:r>
      </w:hyperlink>
      <w:r>
        <w:rPr>
          <w:rFonts w:ascii="Arial" w:hAnsi="Arial" w:cs="Arial"/>
          <w:color w:val="333333"/>
          <w:shd w:val="clear" w:color="auto" w:fill="FFFFFF"/>
        </w:rPr>
        <w:t xml:space="preserve"> (англ. 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 xml:space="preserve">Client 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Error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)</w:t>
      </w:r>
    </w:p>
    <w:p w14:paraId="749B441C" w14:textId="77777777" w:rsidR="00B74803" w:rsidRDefault="006B7311">
      <w:pPr>
        <w:pStyle w:val="BodyText"/>
        <w:numPr>
          <w:ilvl w:val="1"/>
          <w:numId w:val="1"/>
        </w:num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400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Bad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Request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— сервер обнаружил в запросе клиента синтаксическую ошибку. Появился в HTTP/1.0.</w:t>
      </w:r>
    </w:p>
    <w:p w14:paraId="0390ECBF" w14:textId="77777777" w:rsidR="00B74803" w:rsidRDefault="006B7311">
      <w:pPr>
        <w:pStyle w:val="ListParagraph"/>
        <w:numPr>
          <w:ilvl w:val="1"/>
          <w:numId w:val="1"/>
        </w:num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401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Unauthorized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— для доступа к запрашиваемому ресурсу требуется </w:t>
      </w:r>
      <w:hyperlink r:id="rId58">
        <w:r>
          <w:rPr>
            <w:rFonts w:ascii="Arial" w:hAnsi="Arial" w:cs="Arial"/>
            <w:color w:val="0645AD"/>
            <w:sz w:val="21"/>
            <w:szCs w:val="21"/>
            <w:u w:val="single"/>
            <w:shd w:val="clear" w:color="auto" w:fill="FFFFFF"/>
          </w:rPr>
          <w:t>аутентификация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</w:t>
      </w:r>
    </w:p>
    <w:p w14:paraId="69D7178D" w14:textId="77777777" w:rsidR="00B74803" w:rsidRDefault="006B7311">
      <w:pPr>
        <w:pStyle w:val="ListParagraph"/>
        <w:numPr>
          <w:ilvl w:val="1"/>
          <w:numId w:val="1"/>
        </w:numPr>
        <w:rPr>
          <w:rFonts w:ascii="Arial" w:hAnsi="Arial" w:cs="Arial"/>
          <w:color w:val="0645AD"/>
          <w:sz w:val="21"/>
          <w:szCs w:val="21"/>
          <w:u w:val="single"/>
          <w:shd w:val="clear" w:color="auto" w:fill="FFFFFF"/>
        </w:rPr>
      </w:pPr>
      <w:hyperlink r:id="rId59" w:tgtFrame="Ошибка 403">
        <w:r>
          <w:rPr>
            <w:rFonts w:ascii="Arial" w:hAnsi="Arial" w:cs="Arial"/>
            <w:color w:val="0645AD"/>
            <w:sz w:val="21"/>
            <w:szCs w:val="21"/>
            <w:u w:val="single"/>
            <w:shd w:val="clear" w:color="auto" w:fill="FFFFFF"/>
          </w:rPr>
          <w:t xml:space="preserve">403 </w:t>
        </w:r>
        <w:proofErr w:type="spellStart"/>
        <w:r>
          <w:rPr>
            <w:rFonts w:ascii="Arial" w:hAnsi="Arial" w:cs="Arial"/>
            <w:color w:val="0645AD"/>
            <w:sz w:val="21"/>
            <w:szCs w:val="21"/>
            <w:u w:val="single"/>
            <w:shd w:val="clear" w:color="auto" w:fill="FFFFFF"/>
          </w:rPr>
          <w:t>Forbidden</w:t>
        </w:r>
        <w:proofErr w:type="spellEnd"/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(«запрещено (не уполномочен)»</w:t>
      </w:r>
      <w:proofErr w:type="gram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)</w:t>
      </w:r>
      <w:proofErr w:type="gramEnd"/>
      <w:r>
        <w:t xml:space="preserve"> 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В отличие от 401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Unauthorized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личность клиента известна серверу.</w:t>
      </w:r>
    </w:p>
    <w:p w14:paraId="7BAF76F4" w14:textId="77777777" w:rsidR="00B74803" w:rsidRDefault="006B7311">
      <w:pPr>
        <w:pStyle w:val="ListParagraph"/>
        <w:numPr>
          <w:ilvl w:val="1"/>
          <w:numId w:val="1"/>
        </w:numPr>
        <w:rPr>
          <w:rFonts w:ascii="Arial" w:hAnsi="Arial" w:cs="Arial"/>
          <w:color w:val="0645AD"/>
          <w:sz w:val="21"/>
          <w:szCs w:val="21"/>
          <w:u w:val="single"/>
          <w:shd w:val="clear" w:color="auto" w:fill="FFFFFF"/>
        </w:rPr>
      </w:pPr>
      <w:hyperlink r:id="rId60" w:tgtFrame="Ошибка 404">
        <w:r>
          <w:rPr>
            <w:rFonts w:ascii="Arial" w:hAnsi="Arial" w:cs="Arial"/>
            <w:color w:val="0645AD"/>
            <w:sz w:val="21"/>
            <w:szCs w:val="21"/>
            <w:u w:val="single"/>
            <w:shd w:val="clear" w:color="auto" w:fill="FFFFFF"/>
          </w:rPr>
          <w:t xml:space="preserve">404 </w:t>
        </w:r>
        <w:proofErr w:type="spellStart"/>
        <w:r>
          <w:rPr>
            <w:rFonts w:ascii="Arial" w:hAnsi="Arial" w:cs="Arial"/>
            <w:color w:val="0645AD"/>
            <w:sz w:val="21"/>
            <w:szCs w:val="21"/>
            <w:u w:val="single"/>
            <w:shd w:val="clear" w:color="auto" w:fill="FFFFFF"/>
          </w:rPr>
          <w:t>Not</w:t>
        </w:r>
        <w:proofErr w:type="spellEnd"/>
        <w:r>
          <w:rPr>
            <w:rFonts w:ascii="Arial" w:hAnsi="Arial" w:cs="Arial"/>
            <w:color w:val="0645AD"/>
            <w:sz w:val="21"/>
            <w:szCs w:val="21"/>
            <w:u w:val="single"/>
            <w:shd w:val="clear" w:color="auto" w:fill="FFFFFF"/>
          </w:rPr>
          <w:t xml:space="preserve"> </w:t>
        </w:r>
        <w:proofErr w:type="spellStart"/>
        <w:r>
          <w:rPr>
            <w:rFonts w:ascii="Arial" w:hAnsi="Arial" w:cs="Arial"/>
            <w:color w:val="0645AD"/>
            <w:sz w:val="21"/>
            <w:szCs w:val="21"/>
            <w:u w:val="single"/>
            <w:shd w:val="clear" w:color="auto" w:fill="FFFFFF"/>
          </w:rPr>
          <w:t>Found</w:t>
        </w:r>
        <w:proofErr w:type="spellEnd"/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(«не найдено»)</w:t>
      </w:r>
    </w:p>
    <w:p w14:paraId="15735CB7" w14:textId="77777777" w:rsidR="00B74803" w:rsidRDefault="006B7311">
      <w:pPr>
        <w:pStyle w:val="ListParagraph"/>
        <w:numPr>
          <w:ilvl w:val="1"/>
          <w:numId w:val="1"/>
        </w:numPr>
        <w:rPr>
          <w:rFonts w:ascii="Arial" w:hAnsi="Arial" w:cs="Arial"/>
          <w:color w:val="0645AD"/>
          <w:sz w:val="21"/>
          <w:szCs w:val="21"/>
          <w:u w:val="single"/>
          <w:shd w:val="clear" w:color="auto" w:fill="FFFFFF"/>
        </w:rPr>
      </w:pPr>
      <w:r>
        <w:rPr>
          <w:rFonts w:ascii="sans-serif" w:hAnsi="sans-serif" w:cs="Arial"/>
          <w:color w:val="202122"/>
          <w:sz w:val="21"/>
          <w:szCs w:val="21"/>
          <w:shd w:val="clear" w:color="auto" w:fill="FFFFFF"/>
        </w:rPr>
        <w:t xml:space="preserve">405 </w:t>
      </w:r>
      <w:proofErr w:type="spellStart"/>
      <w:r>
        <w:rPr>
          <w:rFonts w:ascii="sans-serif" w:hAnsi="sans-serif" w:cs="Arial"/>
          <w:color w:val="202122"/>
          <w:sz w:val="21"/>
          <w:szCs w:val="21"/>
          <w:shd w:val="clear" w:color="auto" w:fill="FFFFFF"/>
        </w:rPr>
        <w:t>Method</w:t>
      </w:r>
      <w:proofErr w:type="spellEnd"/>
      <w:r>
        <w:rPr>
          <w:rFonts w:ascii="sans-serif" w:hAnsi="sans-serif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sans-serif" w:hAnsi="sans-serif" w:cs="Arial"/>
          <w:color w:val="202122"/>
          <w:sz w:val="21"/>
          <w:szCs w:val="21"/>
          <w:shd w:val="clear" w:color="auto" w:fill="FFFFFF"/>
        </w:rPr>
        <w:t>Not</w:t>
      </w:r>
      <w:proofErr w:type="spellEnd"/>
      <w:r>
        <w:rPr>
          <w:rFonts w:ascii="sans-serif" w:hAnsi="sans-serif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sans-serif" w:hAnsi="sans-serif" w:cs="Arial"/>
          <w:color w:val="202122"/>
          <w:sz w:val="21"/>
          <w:szCs w:val="21"/>
          <w:shd w:val="clear" w:color="auto" w:fill="FFFFFF"/>
        </w:rPr>
        <w:t>Allowed</w:t>
      </w:r>
      <w:proofErr w:type="spellEnd"/>
      <w:r>
        <w:rPr>
          <w:rFonts w:ascii="sans-serif" w:hAnsi="sans-serif" w:cs="Arial"/>
          <w:color w:val="202122"/>
          <w:sz w:val="21"/>
          <w:szCs w:val="21"/>
          <w:shd w:val="clear" w:color="auto" w:fill="FFFFFF"/>
        </w:rPr>
        <w:t> — указанный клиентом метод нельзя применить к текущему ресурсу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</w:p>
    <w:p w14:paraId="05B88584" w14:textId="77777777" w:rsidR="00B74803" w:rsidRDefault="006B7311">
      <w:pPr>
        <w:pStyle w:val="BodyText"/>
        <w:numPr>
          <w:ilvl w:val="1"/>
          <w:numId w:val="1"/>
        </w:numPr>
        <w:rPr>
          <w:rFonts w:ascii="Arial" w:hAnsi="Arial" w:cs="Arial"/>
          <w:color w:val="0645AD"/>
          <w:sz w:val="21"/>
          <w:szCs w:val="21"/>
          <w:u w:val="single"/>
          <w:shd w:val="clear" w:color="auto" w:fill="FFFFFF"/>
        </w:rPr>
      </w:pPr>
      <w:r>
        <w:rPr>
          <w:rFonts w:ascii="sans-serif" w:hAnsi="sans-serif" w:cs="Arial"/>
          <w:color w:val="202122"/>
          <w:sz w:val="21"/>
          <w:szCs w:val="21"/>
          <w:shd w:val="clear" w:color="auto" w:fill="FFFFFF"/>
        </w:rPr>
        <w:t xml:space="preserve">407 </w:t>
      </w:r>
      <w:proofErr w:type="spellStart"/>
      <w:r>
        <w:rPr>
          <w:rFonts w:ascii="sans-serif" w:hAnsi="sans-serif" w:cs="Arial"/>
          <w:color w:val="202122"/>
          <w:sz w:val="21"/>
          <w:szCs w:val="21"/>
          <w:shd w:val="clear" w:color="auto" w:fill="FFFFFF"/>
        </w:rPr>
        <w:t>Proxy</w:t>
      </w:r>
      <w:proofErr w:type="spellEnd"/>
      <w:r>
        <w:rPr>
          <w:rFonts w:ascii="sans-serif" w:hAnsi="sans-serif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sans-serif" w:hAnsi="sans-serif" w:cs="Arial"/>
          <w:color w:val="202122"/>
          <w:sz w:val="21"/>
          <w:szCs w:val="21"/>
          <w:shd w:val="clear" w:color="auto" w:fill="FFFFFF"/>
        </w:rPr>
        <w:t>Authentication</w:t>
      </w:r>
      <w:proofErr w:type="spellEnd"/>
      <w:r>
        <w:rPr>
          <w:rFonts w:ascii="sans-serif" w:hAnsi="sans-serif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sans-serif" w:hAnsi="sans-serif" w:cs="Arial"/>
          <w:color w:val="202122"/>
          <w:sz w:val="21"/>
          <w:szCs w:val="21"/>
          <w:shd w:val="clear" w:color="auto" w:fill="FFFFFF"/>
        </w:rPr>
        <w:t>Required</w:t>
      </w:r>
      <w:proofErr w:type="spellEnd"/>
      <w:r>
        <w:rPr>
          <w:rFonts w:ascii="sans-serif" w:hAnsi="sans-serif" w:cs="Arial"/>
          <w:color w:val="202122"/>
          <w:sz w:val="21"/>
          <w:szCs w:val="21"/>
          <w:shd w:val="clear" w:color="auto" w:fill="FFFFFF"/>
        </w:rPr>
        <w:t> — ответ аналогичен коду </w:t>
      </w:r>
      <w:hyperlink r:id="rId61" w:anchor="401" w:history="1">
        <w:r>
          <w:rPr>
            <w:rStyle w:val="Hyperlink"/>
            <w:rFonts w:ascii="Liberation Mono" w:eastAsia="Liberation Mono" w:hAnsi="Liberation Mono" w:cs="Liberation Mono"/>
            <w:color w:val="0645AD"/>
            <w:sz w:val="21"/>
            <w:szCs w:val="21"/>
            <w:u w:val="none"/>
            <w:bdr w:val="single" w:sz="2" w:space="1" w:color="000000"/>
            <w:shd w:val="clear" w:color="auto" w:fill="FFFFFF"/>
          </w:rPr>
          <w:t>401</w:t>
        </w:r>
      </w:hyperlink>
      <w:r>
        <w:rPr>
          <w:rFonts w:ascii="sans-serif" w:hAnsi="sans-serif" w:cs="Arial"/>
          <w:color w:val="202122"/>
          <w:sz w:val="21"/>
          <w:szCs w:val="21"/>
          <w:shd w:val="clear" w:color="auto" w:fill="FFFFFF"/>
        </w:rPr>
        <w:t> за исключением того, что аутентификация производится для прокси-сервера. Механизм аналогичен идентификации на исходном сервере. Появился в HTTP/1.1.</w:t>
      </w:r>
    </w:p>
    <w:p w14:paraId="12E6D2CD" w14:textId="77777777" w:rsidR="00B74803" w:rsidRDefault="006B7311">
      <w:pPr>
        <w:pStyle w:val="ListParagraph"/>
        <w:numPr>
          <w:ilvl w:val="1"/>
          <w:numId w:val="1"/>
        </w:numPr>
        <w:rPr>
          <w:rFonts w:ascii="Arial" w:hAnsi="Arial" w:cs="Arial"/>
          <w:color w:val="0645AD"/>
          <w:sz w:val="21"/>
          <w:szCs w:val="21"/>
          <w:u w:val="single"/>
          <w:shd w:val="clear" w:color="auto" w:fill="FFFFFF"/>
        </w:rPr>
      </w:pPr>
      <w:r>
        <w:rPr>
          <w:rFonts w:ascii="sans-serif" w:hAnsi="sans-serif" w:cs="Arial"/>
          <w:color w:val="202122"/>
          <w:sz w:val="21"/>
          <w:szCs w:val="21"/>
          <w:shd w:val="clear" w:color="auto" w:fill="FFFFFF"/>
        </w:rPr>
        <w:t xml:space="preserve">408 </w:t>
      </w:r>
      <w:proofErr w:type="spellStart"/>
      <w:r>
        <w:rPr>
          <w:rFonts w:ascii="sans-serif" w:hAnsi="sans-serif" w:cs="Arial"/>
          <w:color w:val="202122"/>
          <w:sz w:val="21"/>
          <w:szCs w:val="21"/>
          <w:shd w:val="clear" w:color="auto" w:fill="FFFFFF"/>
        </w:rPr>
        <w:t>Request</w:t>
      </w:r>
      <w:proofErr w:type="spellEnd"/>
      <w:r>
        <w:rPr>
          <w:rFonts w:ascii="sans-serif" w:hAnsi="sans-serif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sans-serif" w:hAnsi="sans-serif" w:cs="Arial"/>
          <w:color w:val="202122"/>
          <w:sz w:val="21"/>
          <w:szCs w:val="21"/>
          <w:shd w:val="clear" w:color="auto" w:fill="FFFFFF"/>
        </w:rPr>
        <w:t>Timeout</w:t>
      </w:r>
      <w:proofErr w:type="spellEnd"/>
      <w:r>
        <w:rPr>
          <w:rFonts w:ascii="sans-serif" w:hAnsi="sans-serif" w:cs="Arial"/>
          <w:color w:val="202122"/>
          <w:sz w:val="21"/>
          <w:szCs w:val="21"/>
          <w:shd w:val="clear" w:color="auto" w:fill="FFFFFF"/>
        </w:rPr>
        <w:t> — время ожидания сервером передачи от клиента истекло. 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</w:p>
    <w:p w14:paraId="3C31BEA4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5xx - </w:t>
      </w:r>
      <w:hyperlink r:id="rId62" w:anchor="5xx" w:tgtFrame="Список кодов состояния HTTP">
        <w:r>
          <w:rPr>
            <w:b/>
            <w:bCs/>
            <w:color w:val="333333"/>
            <w:shd w:val="clear" w:color="auto" w:fill="FFFFFF"/>
          </w:rPr>
          <w:t>Ошибка сервера</w:t>
        </w:r>
      </w:hyperlink>
      <w:r>
        <w:rPr>
          <w:rFonts w:ascii="Arial" w:hAnsi="Arial" w:cs="Arial"/>
          <w:color w:val="333333"/>
          <w:shd w:val="clear" w:color="auto" w:fill="FFFFFF"/>
        </w:rPr>
        <w:t xml:space="preserve"> (англ. 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 xml:space="preserve">Server 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Error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)</w:t>
      </w:r>
    </w:p>
    <w:p w14:paraId="5B6B6DF2" w14:textId="77777777" w:rsidR="00B74803" w:rsidRDefault="006B7311">
      <w:pPr>
        <w:pStyle w:val="ListParagraph"/>
        <w:numPr>
          <w:ilvl w:val="1"/>
          <w:numId w:val="1"/>
        </w:numPr>
        <w:rPr>
          <w:rFonts w:ascii="Arial" w:hAnsi="Arial" w:cs="Arial"/>
          <w:color w:val="0645AD"/>
          <w:sz w:val="21"/>
          <w:szCs w:val="21"/>
          <w:u w:val="single"/>
          <w:shd w:val="clear" w:color="auto" w:fill="FFFFFF"/>
          <w:lang w:val="en-US"/>
        </w:rPr>
      </w:pPr>
      <w:hyperlink r:id="rId63" w:anchor="500" w:history="1">
        <w:r>
          <w:rPr>
            <w:rFonts w:ascii="Arial" w:hAnsi="Arial" w:cs="Arial"/>
            <w:color w:val="0645AD"/>
            <w:sz w:val="21"/>
            <w:szCs w:val="21"/>
            <w:u w:val="single"/>
            <w:shd w:val="clear" w:color="auto" w:fill="FFFFFF"/>
            <w:lang w:val="en-US"/>
          </w:rPr>
          <w:t>500 Internal Server Error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  <w:lang w:val="en-US"/>
        </w:rPr>
        <w:t> («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внутренняя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ошибка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сервера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  <w:lang w:val="en-US"/>
        </w:rPr>
        <w:t>»)</w:t>
      </w:r>
    </w:p>
    <w:p w14:paraId="4365CAFC" w14:textId="77777777" w:rsidR="00B74803" w:rsidRPr="009F7052" w:rsidRDefault="006B7311">
      <w:pPr>
        <w:pStyle w:val="ListParagraph"/>
        <w:numPr>
          <w:ilvl w:val="1"/>
          <w:numId w:val="1"/>
        </w:numPr>
        <w:rPr>
          <w:rFonts w:ascii="Arial" w:hAnsi="Arial" w:cs="Arial"/>
          <w:color w:val="0645AD"/>
          <w:sz w:val="21"/>
          <w:szCs w:val="21"/>
          <w:u w:val="single"/>
          <w:shd w:val="clear" w:color="auto" w:fill="FFFFFF"/>
        </w:rPr>
      </w:pPr>
      <w:r w:rsidRPr="009F7052">
        <w:rPr>
          <w:rFonts w:ascii="sans-serif" w:hAnsi="sans-serif" w:cs="Arial"/>
          <w:color w:val="202122"/>
          <w:sz w:val="21"/>
          <w:szCs w:val="21"/>
          <w:shd w:val="clear" w:color="auto" w:fill="FFFFFF"/>
        </w:rPr>
        <w:t xml:space="preserve">503 </w:t>
      </w:r>
      <w:r>
        <w:rPr>
          <w:rFonts w:ascii="sans-serif" w:hAnsi="sans-serif" w:cs="Arial"/>
          <w:color w:val="202122"/>
          <w:sz w:val="21"/>
          <w:szCs w:val="21"/>
          <w:shd w:val="clear" w:color="auto" w:fill="FFFFFF"/>
          <w:lang w:val="en-US"/>
        </w:rPr>
        <w:t>Service</w:t>
      </w:r>
      <w:r w:rsidRPr="009F7052">
        <w:rPr>
          <w:rFonts w:ascii="sans-serif" w:hAnsi="sans-serif" w:cs="Arial"/>
          <w:color w:val="202122"/>
          <w:sz w:val="21"/>
          <w:szCs w:val="21"/>
          <w:shd w:val="clear" w:color="auto" w:fill="FFFFFF"/>
        </w:rPr>
        <w:t xml:space="preserve"> </w:t>
      </w:r>
      <w:r>
        <w:rPr>
          <w:rFonts w:ascii="sans-serif" w:hAnsi="sans-serif" w:cs="Arial"/>
          <w:color w:val="202122"/>
          <w:sz w:val="21"/>
          <w:szCs w:val="21"/>
          <w:shd w:val="clear" w:color="auto" w:fill="FFFFFF"/>
          <w:lang w:val="en-US"/>
        </w:rPr>
        <w:t>Unavailable </w:t>
      </w:r>
      <w:r w:rsidRPr="009F7052">
        <w:rPr>
          <w:rFonts w:ascii="sans-serif" w:hAnsi="sans-serif" w:cs="Arial"/>
          <w:color w:val="202122"/>
          <w:sz w:val="21"/>
          <w:szCs w:val="21"/>
          <w:shd w:val="clear" w:color="auto" w:fill="FFFFFF"/>
        </w:rPr>
        <w:t>— сервер временно не имеет возможности обрабатывать запросы по техническим причинам (обслуживание, перегрузка и прочее).</w:t>
      </w:r>
      <w:r>
        <w:rPr>
          <w:rFonts w:ascii="sans-serif" w:hAnsi="sans-serif" w:cs="Arial"/>
          <w:color w:val="202122"/>
          <w:sz w:val="21"/>
          <w:szCs w:val="21"/>
          <w:shd w:val="clear" w:color="auto" w:fill="FFFFFF"/>
          <w:lang w:val="en-US"/>
        </w:rPr>
        <w:t> </w:t>
      </w:r>
      <w:r w:rsidRPr="009F7052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</w:p>
    <w:p w14:paraId="3328F8DE" w14:textId="77777777" w:rsidR="00B74803" w:rsidRDefault="006B7311">
      <w:pPr>
        <w:pStyle w:val="ListParagraph"/>
        <w:numPr>
          <w:ilvl w:val="1"/>
          <w:numId w:val="1"/>
        </w:numPr>
        <w:rPr>
          <w:rFonts w:ascii="Arial" w:hAnsi="Arial" w:cs="Arial"/>
          <w:color w:val="0645AD"/>
          <w:sz w:val="21"/>
          <w:szCs w:val="21"/>
          <w:u w:val="single"/>
          <w:shd w:val="clear" w:color="auto" w:fill="FFFFFF"/>
        </w:rPr>
      </w:pPr>
      <w:hyperlink r:id="rId64" w:anchor="502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 xml:space="preserve">502 </w:t>
        </w:r>
        <w:proofErr w:type="spellStart"/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Bad</w:t>
        </w:r>
        <w:proofErr w:type="spellEnd"/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 xml:space="preserve"> Gateway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(«плохой, ошибочный шлюз»)</w:t>
      </w:r>
      <w:r>
        <w:t xml:space="preserve"> 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сервер, выступая в роли шлюза или прокси-сервера, получил недействительное ответное сообщение от вышестоящего сервера.</w:t>
      </w:r>
    </w:p>
    <w:p w14:paraId="45E035E3" w14:textId="77777777" w:rsidR="00B74803" w:rsidRDefault="006B7311">
      <w:pPr>
        <w:pStyle w:val="ListParagraph"/>
        <w:numPr>
          <w:ilvl w:val="1"/>
          <w:numId w:val="1"/>
        </w:numPr>
        <w:rPr>
          <w:rFonts w:ascii="Arial" w:hAnsi="Arial" w:cs="Arial"/>
          <w:color w:val="0645AD"/>
          <w:sz w:val="21"/>
          <w:szCs w:val="21"/>
          <w:u w:val="single"/>
          <w:shd w:val="clear" w:color="auto" w:fill="FFFFFF"/>
        </w:rPr>
      </w:pPr>
      <w:hyperlink r:id="rId65" w:anchor="503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 xml:space="preserve">503 Service </w:t>
        </w:r>
        <w:proofErr w:type="spellStart"/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Unavailable</w:t>
        </w:r>
        <w:proofErr w:type="spellEnd"/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(«сервис недоступен»)</w:t>
      </w:r>
      <w:r>
        <w:t xml:space="preserve"> 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сервер временно не имеет возможности обрабатывать запросы по техническим причинам (обслуживание, перегрузка и прочее).</w:t>
      </w:r>
    </w:p>
    <w:p w14:paraId="45802C1E" w14:textId="77777777" w:rsidR="00B74803" w:rsidRDefault="006B7311">
      <w:pPr>
        <w:pStyle w:val="ListParagraph"/>
        <w:numPr>
          <w:ilvl w:val="1"/>
          <w:numId w:val="1"/>
        </w:numPr>
        <w:rPr>
          <w:rFonts w:ascii="Arial" w:hAnsi="Arial" w:cs="Arial"/>
          <w:color w:val="0645AD"/>
          <w:sz w:val="21"/>
          <w:szCs w:val="21"/>
          <w:u w:val="single"/>
          <w:shd w:val="clear" w:color="auto" w:fill="FFFFFF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504 Gateway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Timeout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— сервер в роли шлюза или прокси-сервера не дождался ответа от вышестоящего сервера для завершения текущего запроса</w:t>
      </w:r>
    </w:p>
    <w:p w14:paraId="61294EE4" w14:textId="77777777" w:rsidR="00B74803" w:rsidRDefault="00B74803">
      <w:pPr>
        <w:pStyle w:val="ListParagraph"/>
        <w:ind w:left="1080"/>
        <w:rPr>
          <w:rFonts w:ascii="Arial" w:hAnsi="Arial" w:cs="Arial"/>
          <w:color w:val="333333"/>
          <w:shd w:val="clear" w:color="auto" w:fill="FFFFFF"/>
        </w:rPr>
      </w:pPr>
    </w:p>
    <w:p w14:paraId="08C4726C" w14:textId="77777777" w:rsidR="00B74803" w:rsidRDefault="006B7311">
      <w:pPr>
        <w:ind w:left="360"/>
        <w:rPr>
          <w:b/>
          <w:bCs/>
        </w:rPr>
      </w:pPr>
      <w:r>
        <w:rPr>
          <w:b/>
          <w:bCs/>
        </w:rPr>
        <w:t>Заголовки</w:t>
      </w:r>
    </w:p>
    <w:p w14:paraId="73665ACB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hyperlink r:id="rId66" w:anchor="%D0%9E%D1%81%D0%BD%D0%BE%D0%B2%D0%BD%D1%8B%D0%B5_%D0%B7%D0%B0%D0%B3%D0%BE%D0%BB%D0%BE%D0%B2%D0%BA%D0%B8" w:tgtFrame="Список заголовков HTTP">
        <w:r>
          <w:rPr>
            <w:rFonts w:ascii="Arial" w:hAnsi="Arial" w:cs="Arial"/>
            <w:b/>
            <w:bCs/>
            <w:color w:val="333333"/>
            <w:shd w:val="clear" w:color="auto" w:fill="FFFFFF"/>
          </w:rPr>
          <w:t xml:space="preserve">General </w:t>
        </w:r>
        <w:proofErr w:type="spellStart"/>
        <w:r>
          <w:rPr>
            <w:rFonts w:ascii="Arial" w:hAnsi="Arial" w:cs="Arial"/>
            <w:b/>
            <w:bCs/>
            <w:color w:val="333333"/>
            <w:shd w:val="clear" w:color="auto" w:fill="FFFFFF"/>
          </w:rPr>
          <w:t>Headers</w:t>
        </w:r>
        <w:proofErr w:type="spellEnd"/>
      </w:hyperlink>
      <w:r>
        <w:rPr>
          <w:rFonts w:ascii="Arial" w:hAnsi="Arial" w:cs="Arial"/>
          <w:b/>
          <w:bCs/>
          <w:color w:val="333333"/>
          <w:shd w:val="clear" w:color="auto" w:fill="FFFFFF"/>
        </w:rPr>
        <w:t> </w:t>
      </w:r>
      <w:r>
        <w:rPr>
          <w:rFonts w:ascii="Arial" w:hAnsi="Arial" w:cs="Arial"/>
          <w:color w:val="333333"/>
          <w:shd w:val="clear" w:color="auto" w:fill="FFFFFF"/>
        </w:rPr>
        <w:t>(«Основные заголовки») — могут включаться в любое сообщение клиента и сервера;</w:t>
      </w:r>
    </w:p>
    <w:p w14:paraId="38B61B7A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hyperlink r:id="rId67" w:anchor="%D0%97%D0%B0%D0%B3%D0%BE%D0%BB%D0%BE%D0%B2%D0%BA%D0%B8_%D0%B7%D0%B0%D0%BF%D1%80%D0%BE%D1%81%D0%B0" w:tgtFrame="Список заголовков HTTP">
        <w:proofErr w:type="spellStart"/>
        <w:r>
          <w:rPr>
            <w:rFonts w:ascii="Arial" w:hAnsi="Arial" w:cs="Arial"/>
            <w:b/>
            <w:bCs/>
            <w:color w:val="333333"/>
            <w:shd w:val="clear" w:color="auto" w:fill="FFFFFF"/>
          </w:rPr>
          <w:t>Request</w:t>
        </w:r>
        <w:proofErr w:type="spellEnd"/>
        <w:r>
          <w:rPr>
            <w:rFonts w:ascii="Arial" w:hAnsi="Arial" w:cs="Arial"/>
            <w:b/>
            <w:bCs/>
            <w:color w:val="333333"/>
            <w:shd w:val="clear" w:color="auto" w:fill="FFFFFF"/>
          </w:rPr>
          <w:t xml:space="preserve"> </w:t>
        </w:r>
        <w:proofErr w:type="spellStart"/>
        <w:r>
          <w:rPr>
            <w:rFonts w:ascii="Arial" w:hAnsi="Arial" w:cs="Arial"/>
            <w:b/>
            <w:bCs/>
            <w:color w:val="333333"/>
            <w:shd w:val="clear" w:color="auto" w:fill="FFFFFF"/>
          </w:rPr>
          <w:t>Headers</w:t>
        </w:r>
        <w:proofErr w:type="spellEnd"/>
      </w:hyperlink>
      <w:r>
        <w:rPr>
          <w:rFonts w:ascii="Arial" w:hAnsi="Arial" w:cs="Arial"/>
          <w:b/>
          <w:bCs/>
          <w:color w:val="333333"/>
          <w:shd w:val="clear" w:color="auto" w:fill="FFFFFF"/>
        </w:rPr>
        <w:t> </w:t>
      </w:r>
      <w:r>
        <w:rPr>
          <w:rFonts w:ascii="Arial" w:hAnsi="Arial" w:cs="Arial"/>
          <w:color w:val="333333"/>
          <w:shd w:val="clear" w:color="auto" w:fill="FFFFFF"/>
        </w:rPr>
        <w:t>(«Заголовки запроса») — используются только в запросах клиента;</w:t>
      </w:r>
    </w:p>
    <w:p w14:paraId="3D48E95E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hyperlink r:id="rId68" w:anchor="%D0%97%D0%B0%D0%B3%D0%BE%D0%BB%D0%BE%D0%B2%D0%BA%D0%B8_%D0%BE%D1%82%D0%B2%D0%B5%D1%82%D0%B0" w:tgtFrame="Список заголовков HTTP">
        <w:r>
          <w:rPr>
            <w:rFonts w:ascii="Arial" w:hAnsi="Arial" w:cs="Arial"/>
            <w:b/>
            <w:bCs/>
            <w:color w:val="333333"/>
            <w:shd w:val="clear" w:color="auto" w:fill="FFFFFF"/>
          </w:rPr>
          <w:t xml:space="preserve">Response </w:t>
        </w:r>
        <w:proofErr w:type="spellStart"/>
        <w:r>
          <w:rPr>
            <w:rFonts w:ascii="Arial" w:hAnsi="Arial" w:cs="Arial"/>
            <w:b/>
            <w:bCs/>
            <w:color w:val="333333"/>
            <w:shd w:val="clear" w:color="auto" w:fill="FFFFFF"/>
          </w:rPr>
          <w:t>Headers</w:t>
        </w:r>
        <w:proofErr w:type="spellEnd"/>
      </w:hyperlink>
      <w:r>
        <w:rPr>
          <w:rFonts w:ascii="Arial" w:hAnsi="Arial" w:cs="Arial"/>
          <w:b/>
          <w:bCs/>
          <w:color w:val="333333"/>
          <w:shd w:val="clear" w:color="auto" w:fill="FFFFFF"/>
        </w:rPr>
        <w:t> </w:t>
      </w:r>
      <w:r>
        <w:rPr>
          <w:rFonts w:ascii="Arial" w:hAnsi="Arial" w:cs="Arial"/>
          <w:color w:val="333333"/>
          <w:shd w:val="clear" w:color="auto" w:fill="FFFFFF"/>
        </w:rPr>
        <w:t>(«Заголовки ответа») — только для ответов от сервера;</w:t>
      </w:r>
    </w:p>
    <w:p w14:paraId="312D9104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hyperlink r:id="rId69" w:anchor="%D0%97%D0%B0%D0%B3%D0%BE%D0%BB%D0%BE%D0%B2%D0%BA%D0%B8_%D1%81%D1%83%D1%89%D0%BD%D0%BE%D1%81%D1%82%D0%B8" w:tgtFrame="Список заголовков HTTP">
        <w:proofErr w:type="spellStart"/>
        <w:r>
          <w:rPr>
            <w:rFonts w:ascii="Arial" w:hAnsi="Arial" w:cs="Arial"/>
            <w:b/>
            <w:bCs/>
            <w:color w:val="333333"/>
            <w:shd w:val="clear" w:color="auto" w:fill="FFFFFF"/>
          </w:rPr>
          <w:t>Entity</w:t>
        </w:r>
        <w:proofErr w:type="spellEnd"/>
        <w:r>
          <w:rPr>
            <w:rFonts w:ascii="Arial" w:hAnsi="Arial" w:cs="Arial"/>
            <w:b/>
            <w:bCs/>
            <w:color w:val="333333"/>
            <w:shd w:val="clear" w:color="auto" w:fill="FFFFFF"/>
          </w:rPr>
          <w:t xml:space="preserve"> </w:t>
        </w:r>
        <w:proofErr w:type="spellStart"/>
        <w:r>
          <w:rPr>
            <w:rFonts w:ascii="Arial" w:hAnsi="Arial" w:cs="Arial"/>
            <w:b/>
            <w:bCs/>
            <w:color w:val="333333"/>
            <w:shd w:val="clear" w:color="auto" w:fill="FFFFFF"/>
          </w:rPr>
          <w:t>Headers</w:t>
        </w:r>
        <w:proofErr w:type="spellEnd"/>
      </w:hyperlink>
      <w:r>
        <w:rPr>
          <w:rFonts w:ascii="Arial" w:hAnsi="Arial" w:cs="Arial"/>
          <w:color w:val="333333"/>
          <w:shd w:val="clear" w:color="auto" w:fill="FFFFFF"/>
        </w:rPr>
        <w:t> («Заголовки сущности») — сопровождают каждую сущность сообщения.</w:t>
      </w:r>
    </w:p>
    <w:p w14:paraId="3C212670" w14:textId="77777777" w:rsidR="00B74803" w:rsidRDefault="00B74803">
      <w:pPr>
        <w:ind w:left="720"/>
        <w:rPr>
          <w:rFonts w:ascii="Arial" w:hAnsi="Arial" w:cs="Arial"/>
          <w:color w:val="333333"/>
          <w:shd w:val="clear" w:color="auto" w:fill="FFFFFF"/>
        </w:rPr>
      </w:pPr>
    </w:p>
    <w:p w14:paraId="5ECC6450" w14:textId="77777777" w:rsidR="00B74803" w:rsidRDefault="006B731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</w:rPr>
      </w:pPr>
      <w:hyperlink r:id="rId70" w:anchor="GET" w:history="1">
        <w:r>
          <w:rPr>
            <w:rStyle w:val="Hyperlink"/>
            <w:rFonts w:eastAsiaTheme="majorEastAsia"/>
            <w:color w:val="0645AD"/>
            <w:lang w:val="en-US"/>
          </w:rPr>
          <w:t>GET</w:t>
        </w:r>
      </w:hyperlink>
      <w:r>
        <w:rPr>
          <w:color w:val="000000"/>
        </w:rPr>
        <w:t xml:space="preserve"> /</w:t>
      </w:r>
      <w:r>
        <w:rPr>
          <w:color w:val="000000"/>
          <w:lang w:val="en-US"/>
        </w:rPr>
        <w:t>about</w:t>
      </w:r>
      <w:r>
        <w:rPr>
          <w:color w:val="000000"/>
        </w:rPr>
        <w:t>.</w:t>
      </w:r>
      <w:r>
        <w:rPr>
          <w:color w:val="000000"/>
          <w:lang w:val="en-US"/>
        </w:rPr>
        <w:t>html</w:t>
      </w:r>
      <w:r>
        <w:rPr>
          <w:color w:val="000000"/>
        </w:rPr>
        <w:t xml:space="preserve"> </w:t>
      </w:r>
      <w:r>
        <w:rPr>
          <w:color w:val="000000"/>
          <w:lang w:val="en-US"/>
        </w:rPr>
        <w:t>HTTP</w:t>
      </w:r>
      <w:r>
        <w:rPr>
          <w:color w:val="000000"/>
        </w:rPr>
        <w:t>/1.1</w:t>
      </w:r>
      <w:r>
        <w:rPr>
          <w:color w:val="000000"/>
        </w:rPr>
        <w:tab/>
      </w:r>
      <w:r>
        <w:rPr>
          <w:color w:val="000000"/>
        </w:rPr>
        <w:tab/>
        <w:t xml:space="preserve">- </w:t>
      </w:r>
      <w:proofErr w:type="gramStart"/>
      <w:r>
        <w:rPr>
          <w:color w:val="000000"/>
        </w:rPr>
        <w:t xml:space="preserve">метод,   УРЛ,   </w:t>
      </w:r>
      <w:proofErr w:type="gramEnd"/>
      <w:r>
        <w:rPr>
          <w:color w:val="000000"/>
        </w:rPr>
        <w:t>версия протокола</w:t>
      </w:r>
    </w:p>
    <w:p w14:paraId="623131CB" w14:textId="77777777" w:rsidR="00B74803" w:rsidRDefault="006B731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lang w:val="en-US"/>
        </w:rPr>
      </w:pPr>
      <w:r>
        <w:rPr>
          <w:color w:val="000000"/>
          <w:lang w:val="en-US"/>
        </w:rPr>
        <w:t>Host: example.org</w:t>
      </w:r>
      <w:r>
        <w:rPr>
          <w:color w:val="000000"/>
          <w:lang w:val="en-US"/>
        </w:rPr>
        <w:tab/>
      </w:r>
      <w:r>
        <w:rPr>
          <w:color w:val="000000"/>
          <w:lang w:val="en-US"/>
        </w:rPr>
        <w:tab/>
      </w:r>
      <w:r>
        <w:rPr>
          <w:color w:val="000000"/>
          <w:lang w:val="en-US"/>
        </w:rPr>
        <w:tab/>
        <w:t xml:space="preserve">- </w:t>
      </w:r>
      <w:r>
        <w:rPr>
          <w:color w:val="000000"/>
        </w:rPr>
        <w:t>адрес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хоста</w:t>
      </w:r>
    </w:p>
    <w:p w14:paraId="145025B2" w14:textId="77777777" w:rsidR="00B74803" w:rsidRDefault="006B731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lang w:val="en-US"/>
        </w:rPr>
      </w:pPr>
      <w:r>
        <w:rPr>
          <w:color w:val="000000"/>
          <w:lang w:val="en-US"/>
        </w:rPr>
        <w:lastRenderedPageBreak/>
        <w:t xml:space="preserve">User-Agent: </w:t>
      </w:r>
      <w:proofErr w:type="spellStart"/>
      <w:r>
        <w:rPr>
          <w:color w:val="000000"/>
          <w:lang w:val="en-US"/>
        </w:rPr>
        <w:t>MyLonelyBrowser</w:t>
      </w:r>
      <w:proofErr w:type="spellEnd"/>
      <w:r>
        <w:rPr>
          <w:color w:val="000000"/>
          <w:lang w:val="en-US"/>
        </w:rPr>
        <w:t>/5.0</w:t>
      </w:r>
      <w:r>
        <w:rPr>
          <w:color w:val="000000"/>
          <w:lang w:val="en-US"/>
        </w:rPr>
        <w:tab/>
      </w:r>
    </w:p>
    <w:p w14:paraId="61C2D52F" w14:textId="77777777" w:rsidR="00B74803" w:rsidRDefault="00B74803">
      <w:pPr>
        <w:ind w:left="720"/>
        <w:rPr>
          <w:rFonts w:ascii="Arial" w:hAnsi="Arial" w:cs="Arial"/>
          <w:color w:val="333333"/>
          <w:shd w:val="clear" w:color="auto" w:fill="FFFFFF"/>
          <w:lang w:val="en-US"/>
        </w:rPr>
      </w:pPr>
    </w:p>
    <w:p w14:paraId="0A795CC5" w14:textId="77777777" w:rsidR="00B74803" w:rsidRDefault="006B7311">
      <w:pPr>
        <w:pStyle w:val="Heading2"/>
        <w:rPr>
          <w:rStyle w:val="InternetLink"/>
        </w:rPr>
      </w:pPr>
      <w:hyperlink r:id="rId71">
        <w:r>
          <w:rPr>
            <w:rStyle w:val="Hyperlink"/>
          </w:rPr>
          <w:t>Что такое протокол HTTPS и как он работает</w:t>
        </w:r>
      </w:hyperlink>
    </w:p>
    <w:p w14:paraId="6CE8AC3C" w14:textId="77777777" w:rsidR="00B74803" w:rsidRDefault="00B74803"/>
    <w:p w14:paraId="35245C41" w14:textId="77777777" w:rsidR="00B74803" w:rsidRDefault="006B7311">
      <w:pPr>
        <w:rPr>
          <w:rFonts w:ascii="Arial" w:hAnsi="Arial" w:cs="Arial"/>
          <w:color w:val="0E0E0F"/>
          <w:spacing w:val="-4"/>
          <w:lang w:val="en-US"/>
        </w:rPr>
      </w:pPr>
      <w:r>
        <w:rPr>
          <w:rFonts w:ascii="Arial" w:hAnsi="Arial" w:cs="Arial"/>
          <w:b/>
          <w:bCs/>
          <w:color w:val="0E0E0F"/>
          <w:spacing w:val="-4"/>
          <w:highlight w:val="yellow"/>
          <w:lang w:val="en-US"/>
        </w:rPr>
        <w:t>HTTP</w:t>
      </w:r>
      <w:r>
        <w:rPr>
          <w:rFonts w:ascii="Arial" w:hAnsi="Arial" w:cs="Arial"/>
          <w:color w:val="0E0E0F"/>
          <w:spacing w:val="-4"/>
          <w:lang w:val="en-US"/>
        </w:rPr>
        <w:t xml:space="preserve"> (</w:t>
      </w:r>
      <w:r>
        <w:rPr>
          <w:rFonts w:ascii="Arial" w:hAnsi="Arial" w:cs="Arial"/>
          <w:color w:val="0E0E0F"/>
          <w:spacing w:val="-4"/>
        </w:rPr>
        <w:t>от</w:t>
      </w:r>
      <w:r>
        <w:rPr>
          <w:rFonts w:ascii="Arial" w:hAnsi="Arial" w:cs="Arial"/>
          <w:color w:val="0E0E0F"/>
          <w:spacing w:val="-4"/>
          <w:lang w:val="en-US"/>
        </w:rPr>
        <w:t xml:space="preserve"> </w:t>
      </w:r>
      <w:proofErr w:type="spellStart"/>
      <w:r>
        <w:rPr>
          <w:rFonts w:ascii="Arial" w:hAnsi="Arial" w:cs="Arial"/>
          <w:color w:val="0E0E0F"/>
          <w:spacing w:val="-4"/>
        </w:rPr>
        <w:t>англ</w:t>
      </w:r>
      <w:proofErr w:type="spellEnd"/>
      <w:r>
        <w:rPr>
          <w:rFonts w:ascii="Arial" w:hAnsi="Arial" w:cs="Arial"/>
          <w:color w:val="0E0E0F"/>
          <w:spacing w:val="-4"/>
          <w:lang w:val="en-US"/>
        </w:rPr>
        <w:t>. Hyper Text Transfer Protocol)</w:t>
      </w:r>
    </w:p>
    <w:p w14:paraId="4EF3F72A" w14:textId="77777777" w:rsidR="00B74803" w:rsidRDefault="006B7311">
      <w:pPr>
        <w:rPr>
          <w:rFonts w:ascii="Arial" w:hAnsi="Arial" w:cs="Arial"/>
          <w:color w:val="0E0E0F"/>
          <w:spacing w:val="-4"/>
          <w:lang w:val="en-US"/>
        </w:rPr>
      </w:pPr>
      <w:r>
        <w:rPr>
          <w:rFonts w:ascii="Arial" w:hAnsi="Arial" w:cs="Arial"/>
          <w:b/>
          <w:bCs/>
          <w:color w:val="0E0E0F"/>
          <w:spacing w:val="-4"/>
          <w:lang w:val="en-US"/>
        </w:rPr>
        <w:t>SSL</w:t>
      </w:r>
      <w:r>
        <w:rPr>
          <w:rFonts w:ascii="Arial" w:hAnsi="Arial" w:cs="Arial"/>
          <w:color w:val="0E0E0F"/>
          <w:spacing w:val="-4"/>
          <w:lang w:val="en-US"/>
        </w:rPr>
        <w:t xml:space="preserve"> (</w:t>
      </w:r>
      <w:r>
        <w:rPr>
          <w:rFonts w:ascii="Arial" w:hAnsi="Arial" w:cs="Arial"/>
          <w:color w:val="0E0E0F"/>
          <w:spacing w:val="-4"/>
        </w:rPr>
        <w:t>от</w:t>
      </w:r>
      <w:r>
        <w:rPr>
          <w:rFonts w:ascii="Arial" w:hAnsi="Arial" w:cs="Arial"/>
          <w:color w:val="0E0E0F"/>
          <w:spacing w:val="-4"/>
          <w:lang w:val="en-US"/>
        </w:rPr>
        <w:t xml:space="preserve"> </w:t>
      </w:r>
      <w:proofErr w:type="spellStart"/>
      <w:r>
        <w:rPr>
          <w:rFonts w:ascii="Arial" w:hAnsi="Arial" w:cs="Arial"/>
          <w:color w:val="0E0E0F"/>
          <w:spacing w:val="-4"/>
        </w:rPr>
        <w:t>англ</w:t>
      </w:r>
      <w:proofErr w:type="spellEnd"/>
      <w:r>
        <w:rPr>
          <w:rFonts w:ascii="Arial" w:hAnsi="Arial" w:cs="Arial"/>
          <w:color w:val="0E0E0F"/>
          <w:spacing w:val="-4"/>
          <w:lang w:val="en-US"/>
        </w:rPr>
        <w:t>. Secure Socket Layer)</w:t>
      </w:r>
    </w:p>
    <w:p w14:paraId="005DE007" w14:textId="77777777" w:rsidR="00B74803" w:rsidRDefault="006B7311">
      <w:pPr>
        <w:rPr>
          <w:rFonts w:ascii="Arial" w:hAnsi="Arial" w:cs="Arial"/>
          <w:color w:val="0E0E0F"/>
          <w:spacing w:val="-4"/>
          <w:lang w:val="en-US"/>
        </w:rPr>
      </w:pPr>
      <w:r>
        <w:rPr>
          <w:rFonts w:ascii="Arial" w:hAnsi="Arial" w:cs="Arial"/>
          <w:b/>
          <w:bCs/>
          <w:color w:val="0E0E0F"/>
          <w:spacing w:val="-4"/>
          <w:lang w:val="en-US"/>
        </w:rPr>
        <w:t>TLS</w:t>
      </w:r>
      <w:r>
        <w:rPr>
          <w:rFonts w:ascii="Arial" w:hAnsi="Arial" w:cs="Arial"/>
          <w:color w:val="0E0E0F"/>
          <w:spacing w:val="-4"/>
          <w:lang w:val="en-US"/>
        </w:rPr>
        <w:t xml:space="preserve"> (</w:t>
      </w:r>
      <w:r>
        <w:rPr>
          <w:rFonts w:ascii="Arial" w:hAnsi="Arial" w:cs="Arial"/>
          <w:color w:val="0E0E0F"/>
          <w:spacing w:val="-4"/>
        </w:rPr>
        <w:t>от</w:t>
      </w:r>
      <w:r>
        <w:rPr>
          <w:rFonts w:ascii="Arial" w:hAnsi="Arial" w:cs="Arial"/>
          <w:color w:val="0E0E0F"/>
          <w:spacing w:val="-4"/>
          <w:lang w:val="en-US"/>
        </w:rPr>
        <w:t xml:space="preserve"> </w:t>
      </w:r>
      <w:proofErr w:type="spellStart"/>
      <w:r>
        <w:rPr>
          <w:rFonts w:ascii="Arial" w:hAnsi="Arial" w:cs="Arial"/>
          <w:color w:val="0E0E0F"/>
          <w:spacing w:val="-4"/>
        </w:rPr>
        <w:t>англ</w:t>
      </w:r>
      <w:proofErr w:type="spellEnd"/>
      <w:r>
        <w:rPr>
          <w:rFonts w:ascii="Arial" w:hAnsi="Arial" w:cs="Arial"/>
          <w:color w:val="0E0E0F"/>
          <w:spacing w:val="-4"/>
          <w:lang w:val="en-US"/>
        </w:rPr>
        <w:t>. Transport Layer Security):</w:t>
      </w:r>
    </w:p>
    <w:p w14:paraId="2C6810E2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отвечает за конфиденциальность передаваемых данных;</w:t>
      </w:r>
    </w:p>
    <w:p w14:paraId="2F5C8B9D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проводит аутентификацию;</w:t>
      </w:r>
    </w:p>
    <w:p w14:paraId="0C64E246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следит за целостностью передаваемой информации.</w:t>
      </w:r>
    </w:p>
    <w:p w14:paraId="154961E9" w14:textId="77777777" w:rsidR="00B74803" w:rsidRDefault="006B7311">
      <w:pPr>
        <w:ind w:left="360"/>
        <w:rPr>
          <w:b/>
          <w:bCs/>
        </w:rPr>
      </w:pPr>
      <w:r>
        <w:rPr>
          <w:b/>
          <w:bCs/>
        </w:rPr>
        <w:t>Основные виды сертификатов:</w:t>
      </w:r>
    </w:p>
    <w:p w14:paraId="3B3DF040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color w:val="333333"/>
          <w:shd w:val="clear" w:color="auto" w:fill="FFFFFF"/>
        </w:rPr>
      </w:pPr>
      <w:proofErr w:type="spellStart"/>
      <w:r>
        <w:rPr>
          <w:color w:val="333333"/>
          <w:shd w:val="clear" w:color="auto" w:fill="FFFFFF"/>
        </w:rPr>
        <w:t>Самоподписанные</w:t>
      </w:r>
      <w:proofErr w:type="spellEnd"/>
      <w:r>
        <w:rPr>
          <w:color w:val="333333"/>
          <w:shd w:val="clear" w:color="auto" w:fill="FFFFFF"/>
        </w:rPr>
        <w:t xml:space="preserve"> SSL-сертификаты </w:t>
      </w:r>
    </w:p>
    <w:p w14:paraId="5236A176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Групповой SSL-сертификат</w:t>
      </w:r>
    </w:p>
    <w:p w14:paraId="14DD2062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rFonts w:ascii="Arial" w:hAnsi="Arial" w:cs="Arial"/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SSL-сертификаты, подписанные доверенным центром сертификации (CA)</w:t>
      </w:r>
    </w:p>
    <w:p w14:paraId="02301464" w14:textId="77777777" w:rsidR="00B74803" w:rsidRDefault="00B74803">
      <w:pPr>
        <w:pStyle w:val="ListParagraph"/>
        <w:ind w:left="1080"/>
        <w:rPr>
          <w:color w:val="333333"/>
          <w:shd w:val="clear" w:color="auto" w:fill="FFFFFF"/>
        </w:rPr>
      </w:pPr>
    </w:p>
    <w:p w14:paraId="098AEA11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Доменные сертификаты</w:t>
      </w:r>
    </w:p>
    <w:p w14:paraId="31424853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Организационные сертификаты</w:t>
      </w:r>
    </w:p>
    <w:p w14:paraId="56DD60D3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Расширенные проверенные сертификаты</w:t>
      </w:r>
    </w:p>
    <w:p w14:paraId="05D85097" w14:textId="77777777" w:rsidR="00B74803" w:rsidRDefault="006B7311">
      <w:pPr>
        <w:ind w:left="360"/>
        <w:rPr>
          <w:b/>
          <w:bCs/>
        </w:rPr>
      </w:pPr>
      <w:r>
        <w:rPr>
          <w:b/>
          <w:bCs/>
        </w:rPr>
        <w:t>Настройка HTTPS:</w:t>
      </w:r>
    </w:p>
    <w:p w14:paraId="5698690D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Запрос на получение сертификата (CSR)</w:t>
      </w:r>
    </w:p>
    <w:p w14:paraId="3002FA68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Получение подписанных SSL ключей на 90-дневной период</w:t>
      </w:r>
    </w:p>
    <w:p w14:paraId="7D4D23B8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Настройка Nginx для работы с SSL</w:t>
      </w:r>
    </w:p>
    <w:p w14:paraId="1360560A" w14:textId="77777777" w:rsidR="00B74803" w:rsidRDefault="006B7311">
      <w:pPr>
        <w:rPr>
          <w:rFonts w:ascii="Arial" w:hAnsi="Arial" w:cs="Arial"/>
          <w:color w:val="0E0E0F"/>
          <w:spacing w:val="-4"/>
        </w:rPr>
      </w:pPr>
      <w:r>
        <w:rPr>
          <w:rFonts w:ascii="Arial" w:hAnsi="Arial" w:cs="Arial"/>
          <w:color w:val="0E0E0F"/>
          <w:spacing w:val="-4"/>
        </w:rPr>
        <w:t>Удостоверяющие центры</w:t>
      </w:r>
      <w:r>
        <w:rPr>
          <w:rFonts w:ascii="Arial" w:hAnsi="Arial" w:cs="Arial"/>
          <w:color w:val="0E0E0F"/>
          <w:spacing w:val="-4"/>
          <w:lang w:val="en-US"/>
        </w:rPr>
        <w:t> </w:t>
      </w:r>
      <w:hyperlink r:id="rId72">
        <w:r>
          <w:rPr>
            <w:rFonts w:ascii="Arial" w:hAnsi="Arial" w:cs="Arial"/>
            <w:color w:val="0E0E0F"/>
            <w:spacing w:val="-4"/>
            <w:lang w:val="en-US"/>
          </w:rPr>
          <w:t>Thawte</w:t>
        </w:r>
      </w:hyperlink>
      <w:r>
        <w:rPr>
          <w:rFonts w:ascii="Arial" w:hAnsi="Arial" w:cs="Arial"/>
          <w:color w:val="0E0E0F"/>
          <w:spacing w:val="-4"/>
        </w:rPr>
        <w:t>,</w:t>
      </w:r>
      <w:r>
        <w:rPr>
          <w:rFonts w:ascii="Arial" w:hAnsi="Arial" w:cs="Arial"/>
          <w:color w:val="0E0E0F"/>
          <w:spacing w:val="-4"/>
          <w:lang w:val="en-US"/>
        </w:rPr>
        <w:t> </w:t>
      </w:r>
      <w:proofErr w:type="spellStart"/>
      <w:r>
        <w:fldChar w:fldCharType="begin"/>
      </w:r>
      <w:r>
        <w:instrText>HYPERLINK "https://www.nic.ru/catalog/ssl/geotrust/" \h</w:instrText>
      </w:r>
      <w:r>
        <w:fldChar w:fldCharType="separate"/>
      </w:r>
      <w:r>
        <w:rPr>
          <w:rFonts w:ascii="Arial" w:hAnsi="Arial" w:cs="Arial"/>
          <w:color w:val="0E0E0F"/>
          <w:spacing w:val="-4"/>
          <w:lang w:val="en-US"/>
        </w:rPr>
        <w:t>GeoTrust</w:t>
      </w:r>
      <w:proofErr w:type="spellEnd"/>
      <w:r>
        <w:fldChar w:fldCharType="end"/>
      </w:r>
      <w:r>
        <w:rPr>
          <w:rFonts w:ascii="Arial" w:hAnsi="Arial" w:cs="Arial"/>
          <w:color w:val="0E0E0F"/>
          <w:spacing w:val="-4"/>
        </w:rPr>
        <w:t>,</w:t>
      </w:r>
      <w:r>
        <w:rPr>
          <w:rFonts w:ascii="Arial" w:hAnsi="Arial" w:cs="Arial"/>
          <w:color w:val="0E0E0F"/>
          <w:spacing w:val="-4"/>
          <w:lang w:val="en-US"/>
        </w:rPr>
        <w:t> </w:t>
      </w:r>
      <w:hyperlink r:id="rId73">
        <w:r>
          <w:rPr>
            <w:rFonts w:ascii="Arial" w:hAnsi="Arial" w:cs="Arial"/>
            <w:color w:val="0E0E0F"/>
            <w:spacing w:val="-4"/>
            <w:lang w:val="en-US"/>
          </w:rPr>
          <w:t>DigiCert</w:t>
        </w:r>
      </w:hyperlink>
      <w:r>
        <w:rPr>
          <w:rFonts w:ascii="Arial" w:hAnsi="Arial" w:cs="Arial"/>
          <w:color w:val="0E0E0F"/>
          <w:spacing w:val="-4"/>
        </w:rPr>
        <w:t>,</w:t>
      </w:r>
      <w:r>
        <w:rPr>
          <w:rFonts w:ascii="Arial" w:hAnsi="Arial" w:cs="Arial"/>
          <w:color w:val="0E0E0F"/>
          <w:spacing w:val="-4"/>
          <w:lang w:val="en-US"/>
        </w:rPr>
        <w:t> </w:t>
      </w:r>
      <w:hyperlink r:id="rId74">
        <w:r>
          <w:rPr>
            <w:rFonts w:ascii="Arial" w:hAnsi="Arial" w:cs="Arial"/>
            <w:color w:val="0E0E0F"/>
            <w:spacing w:val="-4"/>
            <w:lang w:val="en-US"/>
          </w:rPr>
          <w:t>GlobalSign</w:t>
        </w:r>
      </w:hyperlink>
      <w:r>
        <w:rPr>
          <w:rFonts w:ascii="Arial" w:hAnsi="Arial" w:cs="Arial"/>
          <w:color w:val="0E0E0F"/>
          <w:spacing w:val="-4"/>
          <w:lang w:val="en-US"/>
        </w:rPr>
        <w:t> </w:t>
      </w:r>
      <w:r>
        <w:rPr>
          <w:rFonts w:ascii="Arial" w:hAnsi="Arial" w:cs="Arial"/>
          <w:color w:val="0E0E0F"/>
          <w:spacing w:val="-4"/>
        </w:rPr>
        <w:t>и</w:t>
      </w:r>
      <w:r>
        <w:rPr>
          <w:rFonts w:ascii="Arial" w:hAnsi="Arial" w:cs="Arial"/>
          <w:color w:val="0E0E0F"/>
          <w:spacing w:val="-4"/>
          <w:lang w:val="en-US"/>
        </w:rPr>
        <w:t> </w:t>
      </w:r>
      <w:hyperlink r:id="rId75">
        <w:r>
          <w:rPr>
            <w:rFonts w:ascii="Arial" w:hAnsi="Arial" w:cs="Arial"/>
            <w:color w:val="0E0E0F"/>
            <w:spacing w:val="-4"/>
            <w:lang w:val="en-US"/>
          </w:rPr>
          <w:t>Comodo</w:t>
        </w:r>
      </w:hyperlink>
      <w:r>
        <w:rPr>
          <w:rFonts w:ascii="Arial" w:hAnsi="Arial" w:cs="Arial"/>
          <w:color w:val="0E0E0F"/>
          <w:spacing w:val="-4"/>
        </w:rPr>
        <w:t>. (</w:t>
      </w:r>
      <w:r>
        <w:rPr>
          <w:rFonts w:ascii="Arial" w:hAnsi="Arial" w:cs="Arial"/>
          <w:color w:val="0E0E0F"/>
          <w:spacing w:val="-4"/>
          <w:lang w:val="en-US"/>
        </w:rPr>
        <w:t>Kaspersky</w:t>
      </w:r>
      <w:r>
        <w:rPr>
          <w:rFonts w:ascii="Arial" w:hAnsi="Arial" w:cs="Arial"/>
          <w:color w:val="0E0E0F"/>
          <w:spacing w:val="-4"/>
        </w:rPr>
        <w:t xml:space="preserve"> </w:t>
      </w:r>
      <w:r>
        <w:rPr>
          <w:rFonts w:ascii="Arial" w:hAnsi="Arial" w:cs="Arial"/>
          <w:color w:val="0E0E0F"/>
          <w:spacing w:val="-4"/>
          <w:lang w:val="en-US"/>
        </w:rPr>
        <w:t>Lab</w:t>
      </w:r>
      <w:r>
        <w:rPr>
          <w:rFonts w:ascii="Arial" w:hAnsi="Arial" w:cs="Arial"/>
          <w:color w:val="0E0E0F"/>
          <w:spacing w:val="-4"/>
        </w:rPr>
        <w:t>)</w:t>
      </w:r>
    </w:p>
    <w:p w14:paraId="71D16B69" w14:textId="77777777" w:rsidR="00B74803" w:rsidRDefault="006B7311">
      <w:pPr>
        <w:rPr>
          <w:rFonts w:ascii="Arial" w:hAnsi="Arial" w:cs="Arial"/>
          <w:color w:val="0E0E0F"/>
          <w:spacing w:val="-4"/>
        </w:rPr>
      </w:pPr>
      <w:r>
        <w:rPr>
          <w:rFonts w:ascii="Arial" w:hAnsi="Arial" w:cs="Arial"/>
          <w:color w:val="0E0E0F"/>
          <w:spacing w:val="-4"/>
        </w:rPr>
        <w:t xml:space="preserve">Шифрование – синхронное (шифровка и расшифровка одним ключом) и </w:t>
      </w:r>
      <w:proofErr w:type="spellStart"/>
      <w:r>
        <w:rPr>
          <w:rFonts w:ascii="Arial" w:hAnsi="Arial" w:cs="Arial"/>
          <w:color w:val="0E0E0F"/>
          <w:spacing w:val="-4"/>
        </w:rPr>
        <w:t>асинхнонное</w:t>
      </w:r>
      <w:proofErr w:type="spellEnd"/>
      <w:r>
        <w:rPr>
          <w:rFonts w:ascii="Arial" w:hAnsi="Arial" w:cs="Arial"/>
          <w:color w:val="0E0E0F"/>
          <w:spacing w:val="-4"/>
        </w:rPr>
        <w:t xml:space="preserve"> (открытый и закрытый ключи)</w:t>
      </w:r>
    </w:p>
    <w:p w14:paraId="0A129AAD" w14:textId="77777777" w:rsidR="00B74803" w:rsidRDefault="00B74803">
      <w:pPr>
        <w:rPr>
          <w:rFonts w:ascii="Arial" w:hAnsi="Arial" w:cs="Arial"/>
          <w:color w:val="0E0E0F"/>
          <w:spacing w:val="-4"/>
        </w:rPr>
      </w:pPr>
    </w:p>
    <w:p w14:paraId="06C49852" w14:textId="77777777" w:rsidR="00B74803" w:rsidRDefault="00B74803">
      <w:pPr>
        <w:rPr>
          <w:rFonts w:ascii="Arial" w:hAnsi="Arial" w:cs="Arial"/>
          <w:color w:val="0E0E0F"/>
          <w:spacing w:val="-4"/>
        </w:rPr>
      </w:pPr>
    </w:p>
    <w:p w14:paraId="3F14417A" w14:textId="77777777" w:rsidR="00B74803" w:rsidRDefault="006B7311">
      <w:pPr>
        <w:pStyle w:val="Heading2"/>
      </w:pPr>
      <w:hyperlink r:id="rId76">
        <w:r>
          <w:rPr>
            <w:rStyle w:val="Hyperlink"/>
          </w:rPr>
          <w:t>Каковы этапы TLS-рукопожатия</w:t>
        </w:r>
      </w:hyperlink>
    </w:p>
    <w:p w14:paraId="0720CE4C" w14:textId="77777777" w:rsidR="00B74803" w:rsidRDefault="00B74803">
      <w:pPr>
        <w:rPr>
          <w:rFonts w:ascii="Arial" w:hAnsi="Arial" w:cs="Arial"/>
          <w:color w:val="0E0E0F"/>
          <w:spacing w:val="-4"/>
        </w:rPr>
      </w:pPr>
    </w:p>
    <w:p w14:paraId="1096FF72" w14:textId="77777777" w:rsidR="00B74803" w:rsidRDefault="006B7311">
      <w:pPr>
        <w:pStyle w:val="BodyText"/>
        <w:rPr>
          <w:rFonts w:ascii="Calibri" w:hAnsi="Calibri"/>
          <w:color w:val="222222"/>
        </w:rPr>
      </w:pPr>
      <w:r>
        <w:rPr>
          <w:rFonts w:cs="Arial"/>
          <w:color w:val="0E0E0F"/>
          <w:spacing w:val="-4"/>
        </w:rPr>
        <w:t>Точные шаги в рамках TLS-рукопожатия зависят от используемого алгоритма обмена ключами и наборов шифров, поддерживаемых обеими сторонами. Алгоритм обмена ключами RSA, который в настоящее время считается небезопасным, использовался в версиях TLS до версии 1.3. Это происходит примерно следующим образом:</w:t>
      </w:r>
    </w:p>
    <w:p w14:paraId="0BD276FC" w14:textId="77777777" w:rsidR="00B74803" w:rsidRDefault="006B7311">
      <w:pPr>
        <w:pStyle w:val="BodyText"/>
        <w:numPr>
          <w:ilvl w:val="0"/>
          <w:numId w:val="30"/>
        </w:numPr>
        <w:tabs>
          <w:tab w:val="left" w:pos="0"/>
        </w:tabs>
        <w:spacing w:after="360" w:line="360" w:lineRule="atLeast"/>
      </w:pPr>
      <w:r>
        <w:rPr>
          <w:rStyle w:val="Strong"/>
          <w:color w:val="222222"/>
        </w:rPr>
        <w:t>Сообщение "</w:t>
      </w:r>
      <w:proofErr w:type="spellStart"/>
      <w:r>
        <w:rPr>
          <w:rStyle w:val="Strong"/>
          <w:color w:val="222222"/>
        </w:rPr>
        <w:t>hello</w:t>
      </w:r>
      <w:proofErr w:type="spellEnd"/>
      <w:r>
        <w:rPr>
          <w:rStyle w:val="Strong"/>
          <w:color w:val="222222"/>
        </w:rPr>
        <w:t>" клиента:</w:t>
      </w:r>
      <w:r>
        <w:rPr>
          <w:color w:val="222222"/>
        </w:rPr>
        <w:t> Клиент инициирует рукопожатие, посылая серверу сообщение "</w:t>
      </w:r>
      <w:proofErr w:type="spellStart"/>
      <w:r>
        <w:rPr>
          <w:color w:val="222222"/>
        </w:rPr>
        <w:t>hello</w:t>
      </w:r>
      <w:proofErr w:type="spellEnd"/>
      <w:r>
        <w:rPr>
          <w:color w:val="222222"/>
        </w:rPr>
        <w:t>". В сообщении будет указано, какую версию TLS поддерживает клиент, поддерживаемые наборы шифров и строка случайных байтов, известная как "</w:t>
      </w:r>
      <w:proofErr w:type="spellStart"/>
      <w:r>
        <w:rPr>
          <w:color w:val="222222"/>
        </w:rPr>
        <w:t>random</w:t>
      </w:r>
      <w:proofErr w:type="spellEnd"/>
      <w:r>
        <w:rPr>
          <w:color w:val="222222"/>
        </w:rPr>
        <w:t xml:space="preserve"> клиента".</w:t>
      </w:r>
    </w:p>
    <w:p w14:paraId="242B485D" w14:textId="77777777" w:rsidR="00B74803" w:rsidRDefault="006B7311">
      <w:pPr>
        <w:pStyle w:val="BodyText"/>
        <w:numPr>
          <w:ilvl w:val="0"/>
          <w:numId w:val="30"/>
        </w:numPr>
        <w:tabs>
          <w:tab w:val="left" w:pos="0"/>
        </w:tabs>
        <w:spacing w:after="360" w:line="360" w:lineRule="atLeast"/>
      </w:pPr>
      <w:r>
        <w:rPr>
          <w:rStyle w:val="Strong"/>
          <w:color w:val="222222"/>
        </w:rPr>
        <w:t>Сообщение "</w:t>
      </w:r>
      <w:proofErr w:type="spellStart"/>
      <w:r>
        <w:rPr>
          <w:rStyle w:val="Strong"/>
          <w:color w:val="222222"/>
        </w:rPr>
        <w:t>hello</w:t>
      </w:r>
      <w:proofErr w:type="spellEnd"/>
      <w:r>
        <w:rPr>
          <w:rStyle w:val="Strong"/>
          <w:color w:val="222222"/>
        </w:rPr>
        <w:t>" сервера:</w:t>
      </w:r>
      <w:r>
        <w:rPr>
          <w:color w:val="222222"/>
        </w:rPr>
        <w:t> В ответ на сообщение "</w:t>
      </w:r>
      <w:proofErr w:type="spellStart"/>
      <w:r>
        <w:rPr>
          <w:color w:val="222222"/>
        </w:rPr>
        <w:t>hello</w:t>
      </w:r>
      <w:proofErr w:type="spellEnd"/>
      <w:r>
        <w:rPr>
          <w:color w:val="222222"/>
        </w:rPr>
        <w:t>" клиента сервер отправляет сообщение, содержащее </w:t>
      </w:r>
      <w:hyperlink r:id="rId77">
        <w:r>
          <w:rPr>
            <w:rStyle w:val="Hyperlink"/>
            <w:color w:val="222222"/>
            <w:u w:val="none"/>
          </w:rPr>
          <w:t>SSL-сертификат</w:t>
        </w:r>
      </w:hyperlink>
      <w:r>
        <w:rPr>
          <w:color w:val="222222"/>
        </w:rPr>
        <w:t> сервера, выбранный сервером набор шифров и "</w:t>
      </w:r>
      <w:proofErr w:type="spellStart"/>
      <w:r>
        <w:rPr>
          <w:color w:val="222222"/>
        </w:rPr>
        <w:t>random</w:t>
      </w:r>
      <w:proofErr w:type="spellEnd"/>
      <w:r>
        <w:rPr>
          <w:color w:val="222222"/>
        </w:rPr>
        <w:t xml:space="preserve"> сервера" – еще одну строку случайных байтов, генерируемую сервером.</w:t>
      </w:r>
    </w:p>
    <w:p w14:paraId="2B83CEB6" w14:textId="77777777" w:rsidR="00B74803" w:rsidRDefault="006B7311">
      <w:pPr>
        <w:pStyle w:val="BodyText"/>
        <w:numPr>
          <w:ilvl w:val="0"/>
          <w:numId w:val="30"/>
        </w:numPr>
        <w:tabs>
          <w:tab w:val="left" w:pos="0"/>
        </w:tabs>
        <w:spacing w:after="360" w:line="360" w:lineRule="atLeast"/>
      </w:pPr>
      <w:r>
        <w:rPr>
          <w:rStyle w:val="Strong"/>
          <w:color w:val="222222"/>
        </w:rPr>
        <w:t>Аутентификация:</w:t>
      </w:r>
      <w:r>
        <w:rPr>
          <w:color w:val="222222"/>
        </w:rPr>
        <w:t> Клиент проверяет SSL-сертификат сервера в центре сертификации, который его выдал. Он подтверждает, что сервер является тем, за кого себя выдает, и что клиент взаимодействует с реальным владельцем домена.</w:t>
      </w:r>
    </w:p>
    <w:p w14:paraId="7A9DD50F" w14:textId="77777777" w:rsidR="00B74803" w:rsidRDefault="006B7311">
      <w:pPr>
        <w:pStyle w:val="BodyText"/>
        <w:numPr>
          <w:ilvl w:val="0"/>
          <w:numId w:val="30"/>
        </w:numPr>
        <w:tabs>
          <w:tab w:val="left" w:pos="0"/>
        </w:tabs>
        <w:spacing w:after="360" w:line="360" w:lineRule="atLeast"/>
      </w:pPr>
      <w:proofErr w:type="spellStart"/>
      <w:r>
        <w:rPr>
          <w:rStyle w:val="Strong"/>
          <w:color w:val="222222"/>
        </w:rPr>
        <w:lastRenderedPageBreak/>
        <w:t>Premaster</w:t>
      </w:r>
      <w:proofErr w:type="spellEnd"/>
      <w:r>
        <w:rPr>
          <w:rStyle w:val="Strong"/>
          <w:color w:val="222222"/>
        </w:rPr>
        <w:t xml:space="preserve"> </w:t>
      </w:r>
      <w:proofErr w:type="spellStart"/>
      <w:r>
        <w:rPr>
          <w:rStyle w:val="Strong"/>
          <w:color w:val="222222"/>
        </w:rPr>
        <w:t>secret</w:t>
      </w:r>
      <w:proofErr w:type="spellEnd"/>
      <w:r>
        <w:rPr>
          <w:rStyle w:val="Strong"/>
          <w:color w:val="222222"/>
        </w:rPr>
        <w:t>:</w:t>
      </w:r>
      <w:r>
        <w:rPr>
          <w:color w:val="222222"/>
        </w:rPr>
        <w:t> Клиент посылает еще одну строку случайных байтов, которая называется "</w:t>
      </w:r>
      <w:proofErr w:type="spellStart"/>
      <w:r>
        <w:rPr>
          <w:color w:val="222222"/>
        </w:rPr>
        <w:t>premaster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secret</w:t>
      </w:r>
      <w:proofErr w:type="spellEnd"/>
      <w:r>
        <w:rPr>
          <w:color w:val="222222"/>
        </w:rPr>
        <w:t xml:space="preserve">". </w:t>
      </w:r>
      <w:proofErr w:type="spellStart"/>
      <w:r>
        <w:rPr>
          <w:color w:val="222222"/>
        </w:rPr>
        <w:t>Premaster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secret</w:t>
      </w:r>
      <w:proofErr w:type="spellEnd"/>
      <w:r>
        <w:rPr>
          <w:color w:val="222222"/>
        </w:rPr>
        <w:t xml:space="preserve"> шифруется открытым ключом и может быть расшифрован сервером только с помощью закрытого ключа. (Клиент берет </w:t>
      </w:r>
      <w:hyperlink r:id="rId78">
        <w:r>
          <w:rPr>
            <w:rStyle w:val="Hyperlink"/>
            <w:color w:val="222222"/>
            <w:u w:val="none"/>
          </w:rPr>
          <w:t>открытый ключ</w:t>
        </w:r>
      </w:hyperlink>
      <w:r>
        <w:rPr>
          <w:color w:val="222222"/>
        </w:rPr>
        <w:t> из SSL-сертификата сервера).</w:t>
      </w:r>
    </w:p>
    <w:p w14:paraId="1403A274" w14:textId="77777777" w:rsidR="00B74803" w:rsidRDefault="006B7311">
      <w:pPr>
        <w:pStyle w:val="BodyText"/>
        <w:numPr>
          <w:ilvl w:val="0"/>
          <w:numId w:val="30"/>
        </w:numPr>
        <w:tabs>
          <w:tab w:val="left" w:pos="0"/>
        </w:tabs>
        <w:spacing w:after="360" w:line="360" w:lineRule="atLeast"/>
      </w:pPr>
      <w:r>
        <w:rPr>
          <w:rStyle w:val="Strong"/>
          <w:color w:val="222222"/>
        </w:rPr>
        <w:t>Используемый закрытый ключ:</w:t>
      </w:r>
      <w:r>
        <w:rPr>
          <w:color w:val="222222"/>
        </w:rPr>
        <w:t> Сервер расшифровывает "</w:t>
      </w:r>
      <w:proofErr w:type="spellStart"/>
      <w:r>
        <w:rPr>
          <w:color w:val="222222"/>
        </w:rPr>
        <w:t>premaster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secret</w:t>
      </w:r>
      <w:proofErr w:type="spellEnd"/>
      <w:r>
        <w:rPr>
          <w:color w:val="222222"/>
        </w:rPr>
        <w:t>".</w:t>
      </w:r>
    </w:p>
    <w:p w14:paraId="6A7BF54F" w14:textId="77777777" w:rsidR="00B74803" w:rsidRDefault="006B7311">
      <w:pPr>
        <w:pStyle w:val="BodyText"/>
        <w:numPr>
          <w:ilvl w:val="0"/>
          <w:numId w:val="30"/>
        </w:numPr>
        <w:tabs>
          <w:tab w:val="left" w:pos="0"/>
        </w:tabs>
        <w:spacing w:after="360" w:line="360" w:lineRule="atLeast"/>
      </w:pPr>
      <w:r>
        <w:rPr>
          <w:rStyle w:val="Strong"/>
          <w:color w:val="222222"/>
        </w:rPr>
        <w:t>Создание сеансовых ключей:</w:t>
      </w:r>
      <w:r>
        <w:rPr>
          <w:color w:val="222222"/>
        </w:rPr>
        <w:t xml:space="preserve"> Клиент и сервер генерируют сеансовые ключи из </w:t>
      </w:r>
      <w:proofErr w:type="spellStart"/>
      <w:r>
        <w:rPr>
          <w:color w:val="222222"/>
        </w:rPr>
        <w:t>random'а</w:t>
      </w:r>
      <w:proofErr w:type="spellEnd"/>
      <w:r>
        <w:rPr>
          <w:color w:val="222222"/>
        </w:rPr>
        <w:t xml:space="preserve"> клиента, </w:t>
      </w:r>
      <w:proofErr w:type="spellStart"/>
      <w:r>
        <w:rPr>
          <w:color w:val="222222"/>
        </w:rPr>
        <w:t>random'а</w:t>
      </w:r>
      <w:proofErr w:type="spellEnd"/>
      <w:r>
        <w:rPr>
          <w:color w:val="222222"/>
        </w:rPr>
        <w:t xml:space="preserve"> сервера и </w:t>
      </w:r>
      <w:proofErr w:type="spellStart"/>
      <w:r>
        <w:rPr>
          <w:color w:val="222222"/>
        </w:rPr>
        <w:t>premaster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secret</w:t>
      </w:r>
      <w:proofErr w:type="spellEnd"/>
      <w:r>
        <w:rPr>
          <w:color w:val="222222"/>
        </w:rPr>
        <w:t>. Они должны прийти к одинаковым результатам.</w:t>
      </w:r>
    </w:p>
    <w:p w14:paraId="307EC83E" w14:textId="77777777" w:rsidR="00B74803" w:rsidRDefault="006B7311">
      <w:pPr>
        <w:pStyle w:val="BodyText"/>
        <w:numPr>
          <w:ilvl w:val="0"/>
          <w:numId w:val="30"/>
        </w:numPr>
        <w:tabs>
          <w:tab w:val="left" w:pos="0"/>
        </w:tabs>
        <w:spacing w:after="360" w:line="360" w:lineRule="atLeast"/>
      </w:pPr>
      <w:r>
        <w:rPr>
          <w:rStyle w:val="Strong"/>
          <w:color w:val="222222"/>
        </w:rPr>
        <w:t>Клиент готов:</w:t>
      </w:r>
      <w:r>
        <w:rPr>
          <w:color w:val="222222"/>
        </w:rPr>
        <w:t> Клиент отправляет сообщение "готово", зашифрованное сеансовым ключом.</w:t>
      </w:r>
    </w:p>
    <w:p w14:paraId="0AD4C59F" w14:textId="77777777" w:rsidR="00B74803" w:rsidRDefault="006B7311">
      <w:pPr>
        <w:pStyle w:val="BodyText"/>
        <w:numPr>
          <w:ilvl w:val="0"/>
          <w:numId w:val="30"/>
        </w:numPr>
        <w:tabs>
          <w:tab w:val="left" w:pos="0"/>
        </w:tabs>
        <w:spacing w:after="360" w:line="360" w:lineRule="atLeast"/>
      </w:pPr>
      <w:r>
        <w:rPr>
          <w:rStyle w:val="Strong"/>
          <w:color w:val="222222"/>
        </w:rPr>
        <w:t>Сервер готов:</w:t>
      </w:r>
      <w:r>
        <w:rPr>
          <w:color w:val="222222"/>
        </w:rPr>
        <w:t> Сервер отправляет сообщение "готово", зашифрованное сеансовым ключом.</w:t>
      </w:r>
    </w:p>
    <w:p w14:paraId="1FAE2919" w14:textId="77777777" w:rsidR="00B74803" w:rsidRDefault="006B7311">
      <w:pPr>
        <w:pStyle w:val="BodyText"/>
        <w:numPr>
          <w:ilvl w:val="0"/>
          <w:numId w:val="30"/>
        </w:numPr>
        <w:tabs>
          <w:tab w:val="left" w:pos="0"/>
        </w:tabs>
        <w:spacing w:after="360" w:line="360" w:lineRule="atLeast"/>
      </w:pPr>
      <w:r>
        <w:rPr>
          <w:rStyle w:val="Strong"/>
          <w:color w:val="222222"/>
        </w:rPr>
        <w:t>Безопасность симметричного шифрования достигнута:</w:t>
      </w:r>
      <w:r>
        <w:rPr>
          <w:color w:val="222222"/>
        </w:rPr>
        <w:t> Рукопожатие завершено, и связь продолжается с использованием сеансовых ключей.</w:t>
      </w:r>
    </w:p>
    <w:p w14:paraId="776B70BB" w14:textId="77777777" w:rsidR="00B74803" w:rsidRDefault="006B7311">
      <w:pPr>
        <w:pStyle w:val="BodyText"/>
        <w:spacing w:line="360" w:lineRule="atLeast"/>
        <w:rPr>
          <w:rFonts w:ascii="Calibri" w:hAnsi="Calibri"/>
          <w:color w:val="222222"/>
        </w:rPr>
      </w:pPr>
      <w:r>
        <w:rPr>
          <w:color w:val="222222"/>
        </w:rPr>
        <w:t>Все TLS-рукопожатия используют асимметричную криптографию (открытый и закрытый ключ), но не все будут использовать закрытый ключ в процессе генерации сеансовых ключей. Например, кратковременное рукопожатие Диффи-Хеллмана происходит следующим образом:</w:t>
      </w:r>
    </w:p>
    <w:p w14:paraId="6FD0AF2A" w14:textId="77777777" w:rsidR="00B74803" w:rsidRDefault="006B7311">
      <w:pPr>
        <w:pStyle w:val="BodyText"/>
        <w:numPr>
          <w:ilvl w:val="0"/>
          <w:numId w:val="31"/>
        </w:numPr>
        <w:tabs>
          <w:tab w:val="left" w:pos="0"/>
        </w:tabs>
        <w:spacing w:after="360" w:line="360" w:lineRule="atLeast"/>
      </w:pPr>
      <w:r>
        <w:rPr>
          <w:rStyle w:val="Strong"/>
          <w:color w:val="222222"/>
        </w:rPr>
        <w:t>Сообщение "</w:t>
      </w:r>
      <w:proofErr w:type="spellStart"/>
      <w:r>
        <w:rPr>
          <w:rStyle w:val="Strong"/>
          <w:color w:val="222222"/>
        </w:rPr>
        <w:t>hello</w:t>
      </w:r>
      <w:proofErr w:type="spellEnd"/>
      <w:r>
        <w:rPr>
          <w:rStyle w:val="Strong"/>
          <w:color w:val="222222"/>
        </w:rPr>
        <w:t>" клиента:</w:t>
      </w:r>
      <w:r>
        <w:rPr>
          <w:color w:val="222222"/>
        </w:rPr>
        <w:t> Клиент посылает сообщение "</w:t>
      </w:r>
      <w:proofErr w:type="spellStart"/>
      <w:r>
        <w:rPr>
          <w:color w:val="222222"/>
        </w:rPr>
        <w:t>hello</w:t>
      </w:r>
      <w:proofErr w:type="spellEnd"/>
      <w:r>
        <w:rPr>
          <w:color w:val="222222"/>
        </w:rPr>
        <w:t xml:space="preserve">", содержащее версию протокола, </w:t>
      </w:r>
      <w:proofErr w:type="spellStart"/>
      <w:r>
        <w:rPr>
          <w:color w:val="222222"/>
        </w:rPr>
        <w:t>random</w:t>
      </w:r>
      <w:proofErr w:type="spellEnd"/>
      <w:r>
        <w:rPr>
          <w:color w:val="222222"/>
        </w:rPr>
        <w:t xml:space="preserve"> клиента и список наборов шифров.</w:t>
      </w:r>
    </w:p>
    <w:p w14:paraId="33DCDA91" w14:textId="77777777" w:rsidR="00B74803" w:rsidRDefault="006B7311">
      <w:pPr>
        <w:pStyle w:val="BodyText"/>
        <w:numPr>
          <w:ilvl w:val="0"/>
          <w:numId w:val="31"/>
        </w:numPr>
        <w:tabs>
          <w:tab w:val="left" w:pos="0"/>
        </w:tabs>
        <w:spacing w:after="360" w:line="360" w:lineRule="atLeast"/>
      </w:pPr>
      <w:r>
        <w:rPr>
          <w:rStyle w:val="Strong"/>
          <w:color w:val="222222"/>
        </w:rPr>
        <w:t>Сообщение "</w:t>
      </w:r>
      <w:proofErr w:type="spellStart"/>
      <w:r>
        <w:rPr>
          <w:rStyle w:val="Strong"/>
          <w:color w:val="222222"/>
        </w:rPr>
        <w:t>hello</w:t>
      </w:r>
      <w:proofErr w:type="spellEnd"/>
      <w:r>
        <w:rPr>
          <w:rStyle w:val="Strong"/>
          <w:color w:val="222222"/>
        </w:rPr>
        <w:t>" сервера:</w:t>
      </w:r>
      <w:r>
        <w:rPr>
          <w:color w:val="222222"/>
        </w:rPr>
        <w:t xml:space="preserve"> Сервер отвечает своим SSL-сертификатом, выбранным набором шифров и </w:t>
      </w:r>
      <w:proofErr w:type="spellStart"/>
      <w:r>
        <w:rPr>
          <w:color w:val="222222"/>
        </w:rPr>
        <w:t>random'ом</w:t>
      </w:r>
      <w:proofErr w:type="spellEnd"/>
      <w:r>
        <w:rPr>
          <w:color w:val="222222"/>
        </w:rPr>
        <w:t xml:space="preserve"> сервера. В отличие от описанного выше RSA-рукопожатия, в это сообщение сервер также включает следующее (шаг 3):</w:t>
      </w:r>
    </w:p>
    <w:p w14:paraId="3AB9AD57" w14:textId="77777777" w:rsidR="00B74803" w:rsidRDefault="006B7311">
      <w:pPr>
        <w:pStyle w:val="BodyText"/>
        <w:numPr>
          <w:ilvl w:val="0"/>
          <w:numId w:val="31"/>
        </w:numPr>
        <w:tabs>
          <w:tab w:val="left" w:pos="0"/>
        </w:tabs>
        <w:spacing w:after="360" w:line="360" w:lineRule="atLeast"/>
      </w:pPr>
      <w:r>
        <w:rPr>
          <w:rStyle w:val="Strong"/>
          <w:color w:val="222222"/>
        </w:rPr>
        <w:t>Цифровая подпись сервера:</w:t>
      </w:r>
      <w:r>
        <w:rPr>
          <w:color w:val="222222"/>
        </w:rPr>
        <w:t> Сервер вычисляет цифровую подпись всех сообщений до этого момента.</w:t>
      </w:r>
    </w:p>
    <w:p w14:paraId="003BB315" w14:textId="77777777" w:rsidR="00B74803" w:rsidRDefault="006B7311">
      <w:pPr>
        <w:pStyle w:val="BodyText"/>
        <w:numPr>
          <w:ilvl w:val="0"/>
          <w:numId w:val="31"/>
        </w:numPr>
        <w:tabs>
          <w:tab w:val="left" w:pos="0"/>
        </w:tabs>
        <w:spacing w:after="360" w:line="360" w:lineRule="atLeast"/>
      </w:pPr>
      <w:r>
        <w:rPr>
          <w:rStyle w:val="Strong"/>
          <w:color w:val="222222"/>
        </w:rPr>
        <w:t>Цифровая подпись подтверждена:</w:t>
      </w:r>
      <w:r>
        <w:rPr>
          <w:color w:val="222222"/>
        </w:rPr>
        <w:t> Клиент проверяет цифровую подпись сервера, подтверждая, что сервер является тем, за кого он себя выдает.</w:t>
      </w:r>
    </w:p>
    <w:p w14:paraId="0D51E341" w14:textId="77777777" w:rsidR="00B74803" w:rsidRDefault="006B7311">
      <w:pPr>
        <w:pStyle w:val="BodyText"/>
        <w:numPr>
          <w:ilvl w:val="0"/>
          <w:numId w:val="31"/>
        </w:numPr>
        <w:tabs>
          <w:tab w:val="left" w:pos="0"/>
        </w:tabs>
        <w:spacing w:after="360" w:line="360" w:lineRule="atLeast"/>
      </w:pPr>
      <w:r>
        <w:rPr>
          <w:rStyle w:val="Strong"/>
          <w:color w:val="222222"/>
        </w:rPr>
        <w:t>Параметр DH клиента: </w:t>
      </w:r>
      <w:r>
        <w:rPr>
          <w:color w:val="222222"/>
        </w:rPr>
        <w:t>Клиент отправляет серверу свой параметр DH.</w:t>
      </w:r>
    </w:p>
    <w:p w14:paraId="1987F80E" w14:textId="77777777" w:rsidR="00B74803" w:rsidRDefault="006B7311">
      <w:pPr>
        <w:pStyle w:val="BodyText"/>
        <w:numPr>
          <w:ilvl w:val="0"/>
          <w:numId w:val="31"/>
        </w:numPr>
        <w:tabs>
          <w:tab w:val="left" w:pos="0"/>
        </w:tabs>
        <w:spacing w:after="360" w:line="360" w:lineRule="atLeast"/>
      </w:pPr>
      <w:r>
        <w:rPr>
          <w:rStyle w:val="Strong"/>
          <w:color w:val="222222"/>
        </w:rPr>
        <w:t xml:space="preserve">Клиент и сервер вычисляют </w:t>
      </w:r>
      <w:proofErr w:type="spellStart"/>
      <w:r>
        <w:rPr>
          <w:rStyle w:val="Strong"/>
          <w:color w:val="222222"/>
        </w:rPr>
        <w:t>premaster</w:t>
      </w:r>
      <w:proofErr w:type="spellEnd"/>
      <w:r>
        <w:rPr>
          <w:rStyle w:val="Strong"/>
          <w:color w:val="222222"/>
        </w:rPr>
        <w:t xml:space="preserve"> </w:t>
      </w:r>
      <w:proofErr w:type="spellStart"/>
      <w:r>
        <w:rPr>
          <w:rStyle w:val="Strong"/>
          <w:color w:val="222222"/>
        </w:rPr>
        <w:t>secret</w:t>
      </w:r>
      <w:proofErr w:type="spellEnd"/>
      <w:proofErr w:type="gramStart"/>
      <w:r>
        <w:rPr>
          <w:rStyle w:val="Strong"/>
          <w:color w:val="222222"/>
        </w:rPr>
        <w:t>:</w:t>
      </w:r>
      <w:r>
        <w:rPr>
          <w:color w:val="222222"/>
        </w:rPr>
        <w:t> Вместо</w:t>
      </w:r>
      <w:proofErr w:type="gramEnd"/>
      <w:r>
        <w:rPr>
          <w:color w:val="222222"/>
        </w:rPr>
        <w:t xml:space="preserve"> того чтобы клиент генерировал </w:t>
      </w:r>
      <w:proofErr w:type="spellStart"/>
      <w:r>
        <w:rPr>
          <w:color w:val="222222"/>
        </w:rPr>
        <w:t>premaster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secret</w:t>
      </w:r>
      <w:proofErr w:type="spellEnd"/>
      <w:r>
        <w:rPr>
          <w:color w:val="222222"/>
        </w:rPr>
        <w:t xml:space="preserve"> и отправлял его серверу, как в RSA-рукопожатии, клиент и сервер по отдельности используют параметры DH, которыми они обменялись, для вычисления подходящего </w:t>
      </w:r>
      <w:proofErr w:type="spellStart"/>
      <w:r>
        <w:rPr>
          <w:color w:val="222222"/>
        </w:rPr>
        <w:t>premaster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secret'а</w:t>
      </w:r>
      <w:proofErr w:type="spellEnd"/>
      <w:r>
        <w:rPr>
          <w:color w:val="222222"/>
        </w:rPr>
        <w:t>.</w:t>
      </w:r>
    </w:p>
    <w:p w14:paraId="1043DEDC" w14:textId="77777777" w:rsidR="00B74803" w:rsidRDefault="006B7311">
      <w:pPr>
        <w:pStyle w:val="BodyText"/>
        <w:numPr>
          <w:ilvl w:val="0"/>
          <w:numId w:val="31"/>
        </w:numPr>
        <w:tabs>
          <w:tab w:val="left" w:pos="0"/>
        </w:tabs>
        <w:spacing w:after="360" w:line="360" w:lineRule="atLeast"/>
      </w:pPr>
      <w:r>
        <w:rPr>
          <w:rStyle w:val="Strong"/>
          <w:color w:val="222222"/>
        </w:rPr>
        <w:t>Создание сеансовых ключей</w:t>
      </w:r>
      <w:proofErr w:type="gramStart"/>
      <w:r>
        <w:rPr>
          <w:rStyle w:val="Strong"/>
          <w:color w:val="222222"/>
        </w:rPr>
        <w:t>:</w:t>
      </w:r>
      <w:r>
        <w:rPr>
          <w:color w:val="222222"/>
        </w:rPr>
        <w:t> Теперь</w:t>
      </w:r>
      <w:proofErr w:type="gramEnd"/>
      <w:r>
        <w:rPr>
          <w:color w:val="222222"/>
        </w:rPr>
        <w:t xml:space="preserve"> клиент и сервер вычисляют сеансовые ключи из </w:t>
      </w:r>
      <w:proofErr w:type="spellStart"/>
      <w:r>
        <w:rPr>
          <w:color w:val="222222"/>
        </w:rPr>
        <w:t>premaster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secret'а</w:t>
      </w:r>
      <w:proofErr w:type="spellEnd"/>
      <w:r>
        <w:rPr>
          <w:color w:val="222222"/>
        </w:rPr>
        <w:t xml:space="preserve">, </w:t>
      </w:r>
      <w:proofErr w:type="spellStart"/>
      <w:r>
        <w:rPr>
          <w:color w:val="222222"/>
        </w:rPr>
        <w:t>random'а</w:t>
      </w:r>
      <w:proofErr w:type="spellEnd"/>
      <w:r>
        <w:rPr>
          <w:color w:val="222222"/>
        </w:rPr>
        <w:t xml:space="preserve"> клиента и </w:t>
      </w:r>
      <w:proofErr w:type="spellStart"/>
      <w:r>
        <w:rPr>
          <w:color w:val="222222"/>
        </w:rPr>
        <w:t>random'а</w:t>
      </w:r>
      <w:proofErr w:type="spellEnd"/>
      <w:r>
        <w:rPr>
          <w:color w:val="222222"/>
        </w:rPr>
        <w:t xml:space="preserve"> сервера, как и при RSA-рукопожатии.</w:t>
      </w:r>
    </w:p>
    <w:p w14:paraId="16C967D7" w14:textId="77777777" w:rsidR="00B74803" w:rsidRDefault="006B7311">
      <w:pPr>
        <w:pStyle w:val="BodyText"/>
        <w:numPr>
          <w:ilvl w:val="0"/>
          <w:numId w:val="31"/>
        </w:numPr>
        <w:tabs>
          <w:tab w:val="left" w:pos="0"/>
        </w:tabs>
        <w:spacing w:after="360" w:line="360" w:lineRule="atLeast"/>
      </w:pPr>
      <w:r>
        <w:rPr>
          <w:rStyle w:val="Strong"/>
          <w:color w:val="222222"/>
        </w:rPr>
        <w:t>Клиент готов:</w:t>
      </w:r>
      <w:r>
        <w:rPr>
          <w:color w:val="222222"/>
        </w:rPr>
        <w:t> То же самое, что и рукопожатие RSA.</w:t>
      </w:r>
    </w:p>
    <w:p w14:paraId="47A170FE" w14:textId="77777777" w:rsidR="00B74803" w:rsidRDefault="006B7311">
      <w:pPr>
        <w:pStyle w:val="BodyText"/>
        <w:numPr>
          <w:ilvl w:val="0"/>
          <w:numId w:val="31"/>
        </w:numPr>
        <w:tabs>
          <w:tab w:val="left" w:pos="0"/>
        </w:tabs>
        <w:spacing w:after="360" w:line="360" w:lineRule="atLeast"/>
      </w:pPr>
      <w:r>
        <w:rPr>
          <w:rStyle w:val="Strong"/>
          <w:color w:val="222222"/>
        </w:rPr>
        <w:lastRenderedPageBreak/>
        <w:t>Сервер готов</w:t>
      </w:r>
    </w:p>
    <w:p w14:paraId="1778A637" w14:textId="77777777" w:rsidR="00B74803" w:rsidRDefault="006B7311">
      <w:pPr>
        <w:pStyle w:val="BodyText"/>
        <w:numPr>
          <w:ilvl w:val="0"/>
          <w:numId w:val="31"/>
        </w:numPr>
        <w:tabs>
          <w:tab w:val="left" w:pos="0"/>
        </w:tabs>
        <w:spacing w:after="360" w:line="360" w:lineRule="atLeast"/>
      </w:pPr>
      <w:r>
        <w:rPr>
          <w:rStyle w:val="Strong"/>
          <w:color w:val="222222"/>
        </w:rPr>
        <w:t>Безопасность симметричного шифрования достигнута</w:t>
      </w:r>
      <w:r>
        <w:br w:type="page"/>
      </w:r>
    </w:p>
    <w:p w14:paraId="0A8D575D" w14:textId="77777777" w:rsidR="00B74803" w:rsidRDefault="006B7311">
      <w:pPr>
        <w:pStyle w:val="Heading2"/>
        <w:spacing w:before="0"/>
      </w:pPr>
      <w:hyperlink r:id="rId79">
        <w:r>
          <w:rPr>
            <w:rStyle w:val="Hyperlink"/>
            <w:rFonts w:ascii="Calibri" w:hAnsi="Calibri"/>
            <w:sz w:val="20"/>
            <w:szCs w:val="20"/>
          </w:rPr>
          <w:t>SSH алгоритм установления соединения</w:t>
        </w:r>
      </w:hyperlink>
    </w:p>
    <w:p w14:paraId="6B5D33EB" w14:textId="77777777" w:rsidR="00B74803" w:rsidRDefault="00B74803">
      <w:pPr>
        <w:rPr>
          <w:rFonts w:ascii="Calibri" w:hAnsi="Calibri"/>
        </w:rPr>
      </w:pPr>
    </w:p>
    <w:p w14:paraId="719DB3DB" w14:textId="77777777" w:rsidR="00B74803" w:rsidRDefault="006B7311">
      <w:pPr>
        <w:rPr>
          <w:rFonts w:ascii="Calibri" w:hAnsi="Calibri"/>
          <w:b/>
          <w:bCs/>
        </w:rPr>
      </w:pPr>
      <w:r>
        <w:rPr>
          <w:b/>
          <w:bCs/>
        </w:rPr>
        <w:t>1. Установка TCP-соединения</w:t>
      </w:r>
    </w:p>
    <w:p w14:paraId="4A09D191" w14:textId="77777777" w:rsidR="00B74803" w:rsidRDefault="006B7311">
      <w:pPr>
        <w:rPr>
          <w:rFonts w:ascii="Calibri" w:hAnsi="Calibri"/>
        </w:rPr>
      </w:pPr>
      <w:r>
        <w:t>На этом этапе происходит сетевое подключение клиента к серверу на TCP-порт, указанный в опции Port (по умолчанию: 22) в файле конфигурации сервера</w:t>
      </w:r>
      <w:r>
        <w:rPr>
          <w:b/>
          <w:bCs/>
        </w:rPr>
        <w:t xml:space="preserve"> /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ssh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sshd_config</w:t>
      </w:r>
      <w:proofErr w:type="spellEnd"/>
      <w:r>
        <w:t>.</w:t>
      </w:r>
    </w:p>
    <w:p w14:paraId="75B98F00" w14:textId="77777777" w:rsidR="00B74803" w:rsidRDefault="006B7311">
      <w:pPr>
        <w:rPr>
          <w:rFonts w:ascii="Calibri" w:hAnsi="Calibri"/>
          <w:b/>
          <w:bCs/>
        </w:rPr>
      </w:pPr>
      <w:r>
        <w:rPr>
          <w:b/>
          <w:bCs/>
        </w:rPr>
        <w:t>2. Открытие защищенного канала</w:t>
      </w:r>
    </w:p>
    <w:p w14:paraId="6AAFDF58" w14:textId="77777777" w:rsidR="00B74803" w:rsidRDefault="006B7311">
      <w:pPr>
        <w:rPr>
          <w:rFonts w:ascii="Calibri" w:hAnsi="Calibri"/>
          <w:b/>
          <w:bCs/>
        </w:rPr>
      </w:pPr>
      <w:r>
        <w:rPr>
          <w:b/>
          <w:bCs/>
        </w:rPr>
        <w:t>2.1 Обмен идентификационными данными</w:t>
      </w:r>
    </w:p>
    <w:p w14:paraId="781825FB" w14:textId="77777777" w:rsidR="00B74803" w:rsidRDefault="006B7311">
      <w:pPr>
        <w:rPr>
          <w:rFonts w:ascii="Calibri" w:hAnsi="Calibri"/>
        </w:rPr>
      </w:pPr>
      <w:r>
        <w:t>После установки TCP-соединения, клиент и сервер (далее по тексту – стороны) обмениваются версиями SSH-протокола и другими вспомогательными данными, необходимыми для выяснения совместимости протоколов и для выбора алгоритмов работы.</w:t>
      </w:r>
    </w:p>
    <w:p w14:paraId="5176076B" w14:textId="77777777" w:rsidR="00B74803" w:rsidRDefault="006B7311">
      <w:pPr>
        <w:rPr>
          <w:rFonts w:ascii="Calibri" w:hAnsi="Calibri"/>
        </w:rPr>
      </w:pPr>
      <w:r>
        <w:rPr>
          <w:b/>
          <w:bCs/>
        </w:rPr>
        <w:t>2.2 Выбор алгоритмов: обмена ключами, шифрования, сжатия и т.п</w:t>
      </w:r>
      <w:r>
        <w:t>.</w:t>
      </w:r>
    </w:p>
    <w:p w14:paraId="380769D1" w14:textId="77777777" w:rsidR="00B74803" w:rsidRDefault="006B7311">
      <w:pPr>
        <w:rPr>
          <w:rFonts w:ascii="Calibri" w:hAnsi="Calibri"/>
        </w:rPr>
      </w:pPr>
      <w:r>
        <w:t>При работе SSH используется довольно много алгоритмов, одни из них используются для шифрования, вторые для обмена ключами, третьи для сжатия передаваемых данных и т.п. На этом шаге стороны отсылают друг другу списки поддерживаемых алгоритмов, наибольший приоритет имеют алгоритмы в начале каждого списка. Затем сравнивают алгоритмы в полученных списках с алгоритмами, имеющимися в системе, и выбирают первый совпавший в каждом списке.</w:t>
      </w:r>
    </w:p>
    <w:p w14:paraId="0F733784" w14:textId="77777777" w:rsidR="00B74803" w:rsidRDefault="006B7311">
      <w:pPr>
        <w:rPr>
          <w:rFonts w:ascii="Calibri" w:hAnsi="Calibri"/>
          <w:b/>
          <w:bCs/>
        </w:rPr>
      </w:pPr>
      <w:r>
        <w:rPr>
          <w:b/>
          <w:bCs/>
        </w:rPr>
        <w:t>2.3 Получение сессионного ключа шифрования</w:t>
      </w:r>
    </w:p>
    <w:p w14:paraId="52258C75" w14:textId="77777777" w:rsidR="00B74803" w:rsidRDefault="006B7311">
      <w:pPr>
        <w:rPr>
          <w:rFonts w:ascii="Calibri" w:hAnsi="Calibri"/>
        </w:rPr>
      </w:pPr>
      <w:r>
        <w:t>Процесс получения сессионного ключа может отличаться в зависимости от версии алгоритма, но в общих чертах сводится к следующему:</w:t>
      </w:r>
    </w:p>
    <w:p w14:paraId="058A459D" w14:textId="77777777" w:rsidR="00B74803" w:rsidRDefault="006B7311">
      <w:pPr>
        <w:rPr>
          <w:rFonts w:ascii="Calibri" w:hAnsi="Calibri"/>
        </w:rPr>
      </w:pPr>
      <w:r>
        <w:rPr>
          <w:b/>
          <w:bCs/>
        </w:rPr>
        <w:t>Сервер отсылает клиенту свой ключ</w:t>
      </w:r>
      <w:r>
        <w:t xml:space="preserve"> (DSA, RSA или т.п. согласно договорённости между сторонами, произведёнными в п.2.2).</w:t>
      </w:r>
    </w:p>
    <w:p w14:paraId="249D5B19" w14:textId="77777777" w:rsidR="00B74803" w:rsidRDefault="006B7311">
      <w:pPr>
        <w:rPr>
          <w:rFonts w:ascii="Calibri" w:hAnsi="Calibri"/>
        </w:rPr>
      </w:pPr>
      <w:r>
        <w:t>Если клиент производит соединение с данным сервером впервые (о чем говорит отсутствие записи в файле /</w:t>
      </w:r>
      <w:proofErr w:type="spellStart"/>
      <w:r>
        <w:t>home</w:t>
      </w:r>
      <w:proofErr w:type="spellEnd"/>
      <w:r>
        <w:t>/</w:t>
      </w:r>
      <w:proofErr w:type="spellStart"/>
      <w:r>
        <w:t>username</w:t>
      </w:r>
      <w:proofErr w:type="spellEnd"/>
      <w:r>
        <w:t>/</w:t>
      </w:r>
      <w:r>
        <w:rPr>
          <w:b/>
          <w:bCs/>
        </w:rPr>
        <w:t>.</w:t>
      </w:r>
      <w:proofErr w:type="spellStart"/>
      <w:r>
        <w:rPr>
          <w:b/>
          <w:bCs/>
        </w:rPr>
        <w:t>ssh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known_hosts</w:t>
      </w:r>
      <w:proofErr w:type="spellEnd"/>
      <w:r>
        <w:t xml:space="preserve"> у клиента), то пользователю будет задан вопрос о доверии ключу сервера. Если же соединение с данным сервером уже устанавливалось ранее, то клиент сравнивает присланный ключ с ключом, записанным в /</w:t>
      </w:r>
      <w:proofErr w:type="spellStart"/>
      <w:r>
        <w:t>home</w:t>
      </w:r>
      <w:proofErr w:type="spellEnd"/>
      <w:r>
        <w:t>/</w:t>
      </w:r>
      <w:proofErr w:type="spellStart"/>
      <w:r>
        <w:t>username</w:t>
      </w:r>
      <w:proofErr w:type="spellEnd"/>
      <w:r>
        <w:t>/.</w:t>
      </w:r>
      <w:proofErr w:type="spellStart"/>
      <w:r>
        <w:t>ssh</w:t>
      </w:r>
      <w:proofErr w:type="spellEnd"/>
      <w:r>
        <w:t>/</w:t>
      </w:r>
      <w:proofErr w:type="spellStart"/>
      <w:r>
        <w:t>known_hosts</w:t>
      </w:r>
      <w:proofErr w:type="spellEnd"/>
      <w:r>
        <w:t>. Если ключи не совпадают, то пользователь получит предупреждение о возможной попытке взлома.</w:t>
      </w:r>
    </w:p>
    <w:p w14:paraId="43BC975D" w14:textId="77777777" w:rsidR="00B74803" w:rsidRDefault="006B7311">
      <w:pPr>
        <w:rPr>
          <w:rFonts w:ascii="Calibri" w:hAnsi="Calibri"/>
        </w:rPr>
      </w:pPr>
      <w:r>
        <w:t>Сеансовый ключ создается исключительно на период жизни канала и уничтожается при закрытии соединения.</w:t>
      </w:r>
    </w:p>
    <w:p w14:paraId="350796FD" w14:textId="77777777" w:rsidR="00B74803" w:rsidRDefault="006B7311">
      <w:pPr>
        <w:rPr>
          <w:rFonts w:ascii="Calibri" w:hAnsi="Calibri"/>
          <w:b/>
          <w:bCs/>
        </w:rPr>
      </w:pPr>
      <w:r>
        <w:rPr>
          <w:b/>
          <w:bCs/>
        </w:rPr>
        <w:t>3. Аутентификация клиента</w:t>
      </w:r>
    </w:p>
    <w:p w14:paraId="7F383755" w14:textId="77777777" w:rsidR="00B74803" w:rsidRDefault="006B7311">
      <w:pPr>
        <w:rPr>
          <w:rFonts w:ascii="Calibri" w:hAnsi="Calibri"/>
        </w:rPr>
      </w:pPr>
      <w:r>
        <w:t>И только теперь, когда клиент и сервер установили канал для зашифрованной передачи данных, они могут произвести аутентификацию по паролю или ключам.</w:t>
      </w:r>
    </w:p>
    <w:p w14:paraId="2AAFA666" w14:textId="77777777" w:rsidR="00B74803" w:rsidRDefault="006B7311">
      <w:pPr>
        <w:rPr>
          <w:rFonts w:ascii="Calibri" w:hAnsi="Calibri"/>
        </w:rPr>
      </w:pPr>
      <w:r>
        <w:t>В общих чертах, аутентификация посредством ключей происходит следующим образом:</w:t>
      </w:r>
    </w:p>
    <w:p w14:paraId="2F8F6DE6" w14:textId="77777777" w:rsidR="00B74803" w:rsidRDefault="006B7311">
      <w:pPr>
        <w:rPr>
          <w:rFonts w:ascii="Calibri" w:hAnsi="Calibri"/>
        </w:rPr>
      </w:pPr>
      <w:r>
        <w:t>Клиент отсылает серверу имя пользователя (</w:t>
      </w:r>
      <w:proofErr w:type="spellStart"/>
      <w:r>
        <w:t>username</w:t>
      </w:r>
      <w:proofErr w:type="spellEnd"/>
      <w:r>
        <w:t>) и свой публичный ключ.</w:t>
      </w:r>
    </w:p>
    <w:p w14:paraId="2C77D80A" w14:textId="77777777" w:rsidR="00B74803" w:rsidRDefault="006B7311">
      <w:pPr>
        <w:rPr>
          <w:rFonts w:ascii="Calibri" w:hAnsi="Calibri"/>
        </w:rPr>
      </w:pPr>
      <w:r>
        <w:t>Сервер проверяет в файле /</w:t>
      </w:r>
      <w:proofErr w:type="spellStart"/>
      <w:r>
        <w:t>home</w:t>
      </w:r>
      <w:proofErr w:type="spellEnd"/>
      <w:r>
        <w:t>/</w:t>
      </w:r>
      <w:proofErr w:type="spellStart"/>
      <w:r>
        <w:t>username</w:t>
      </w:r>
      <w:proofErr w:type="spellEnd"/>
      <w:r>
        <w:t>/</w:t>
      </w:r>
      <w:r>
        <w:rPr>
          <w:b/>
          <w:bCs/>
        </w:rPr>
        <w:t>.</w:t>
      </w:r>
      <w:proofErr w:type="spellStart"/>
      <w:r>
        <w:rPr>
          <w:b/>
          <w:bCs/>
        </w:rPr>
        <w:t>ssh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authorized_keys</w:t>
      </w:r>
      <w:proofErr w:type="spellEnd"/>
      <w:r>
        <w:t xml:space="preserve"> наличие присланного клиентом открытого ключа. Если открытый ключ найден, то сервер генерирует случайное число и шифрует его открытым ключом клиента, после чего результат отправляется клиенту.</w:t>
      </w:r>
    </w:p>
    <w:p w14:paraId="0CA7B60D" w14:textId="77777777" w:rsidR="00B74803" w:rsidRDefault="006B7311">
      <w:pPr>
        <w:rPr>
          <w:rFonts w:ascii="Calibri" w:hAnsi="Calibri"/>
        </w:rPr>
      </w:pPr>
      <w:r>
        <w:t>Клиент расшифровывает сообщение своим приватным ключом и отправляет результат серверу.</w:t>
      </w:r>
    </w:p>
    <w:p w14:paraId="18FFCFF7" w14:textId="77777777" w:rsidR="00B74803" w:rsidRDefault="006B7311">
      <w:pPr>
        <w:rPr>
          <w:rFonts w:ascii="Calibri" w:hAnsi="Calibri"/>
        </w:rPr>
      </w:pPr>
      <w:r>
        <w:t>Сервер проверяет полученный результат на совпадение с тем числом, которое он изначально зашифровал открытым ключом клиента, и в случае совпадения считает аутентификацию успешной.</w:t>
      </w:r>
    </w:p>
    <w:p w14:paraId="28D9F5E6" w14:textId="77777777" w:rsidR="00B74803" w:rsidRDefault="006B7311">
      <w:pPr>
        <w:rPr>
          <w:rFonts w:ascii="Calibri" w:hAnsi="Calibri"/>
          <w:b/>
          <w:bCs/>
        </w:rPr>
      </w:pPr>
      <w:r>
        <w:rPr>
          <w:b/>
          <w:bCs/>
        </w:rPr>
        <w:t>4. Уровень подключения</w:t>
      </w:r>
    </w:p>
    <w:p w14:paraId="4CBB30C0" w14:textId="77777777" w:rsidR="00B74803" w:rsidRDefault="006B7311">
      <w:pPr>
        <w:rPr>
          <w:rFonts w:ascii="Calibri" w:hAnsi="Calibri"/>
        </w:rPr>
      </w:pPr>
      <w:r>
        <w:t>После проведения всех вышеперечисленных процедур, пользователь получает возможность передавать команды серверу или копировать файлы.</w:t>
      </w:r>
    </w:p>
    <w:p w14:paraId="444A186E" w14:textId="77777777" w:rsidR="00B74803" w:rsidRDefault="006B7311">
      <w:pPr>
        <w:rPr>
          <w:rFonts w:ascii="Calibri" w:hAnsi="Calibri"/>
        </w:rPr>
      </w:pPr>
      <w:r>
        <w:t>На этом уровне обеспечивается: мультиплицирование каналов (возможность работы множества каналов к одному серверу за счет объединения их в один канал), туннелирование и т. п.</w:t>
      </w:r>
    </w:p>
    <w:p w14:paraId="69981644" w14:textId="77777777" w:rsidR="00B74803" w:rsidRDefault="00B74803">
      <w:pPr>
        <w:rPr>
          <w:rFonts w:ascii="Calibri" w:hAnsi="Calibri"/>
        </w:rPr>
      </w:pPr>
    </w:p>
    <w:p w14:paraId="0A9B1489" w14:textId="77777777" w:rsidR="00B74803" w:rsidRPr="009F7052" w:rsidRDefault="006B7311">
      <w:pPr>
        <w:pStyle w:val="Heading2"/>
        <w:rPr>
          <w:lang w:val="en-US"/>
        </w:rPr>
      </w:pPr>
      <w:hyperlink r:id="rId80">
        <w:r>
          <w:rPr>
            <w:rStyle w:val="Hyperlink"/>
            <w:rFonts w:ascii="Calibri" w:hAnsi="Calibri"/>
            <w:sz w:val="20"/>
            <w:szCs w:val="20"/>
            <w:lang w:val="en-US"/>
          </w:rPr>
          <w:t xml:space="preserve">CORS </w:t>
        </w:r>
        <w:r>
          <w:rPr>
            <w:rStyle w:val="Hyperlink"/>
            <w:rFonts w:ascii="Calibri" w:hAnsi="Calibri"/>
            <w:sz w:val="20"/>
            <w:szCs w:val="20"/>
          </w:rPr>
          <w:t>и</w:t>
        </w:r>
        <w:r>
          <w:rPr>
            <w:rStyle w:val="Hyperlink"/>
            <w:rFonts w:ascii="Calibri" w:hAnsi="Calibri"/>
            <w:sz w:val="20"/>
            <w:szCs w:val="20"/>
            <w:lang w:val="en-US"/>
          </w:rPr>
          <w:t xml:space="preserve"> </w:t>
        </w:r>
        <w:r>
          <w:rPr>
            <w:rStyle w:val="Hyperlink"/>
            <w:rFonts w:ascii="Calibri" w:hAnsi="Calibri"/>
            <w:sz w:val="20"/>
            <w:szCs w:val="20"/>
          </w:rPr>
          <w:t>принцип</w:t>
        </w:r>
        <w:r>
          <w:rPr>
            <w:rStyle w:val="Hyperlink"/>
            <w:rFonts w:ascii="Calibri" w:hAnsi="Calibri"/>
            <w:sz w:val="20"/>
            <w:szCs w:val="20"/>
            <w:lang w:val="en-US"/>
          </w:rPr>
          <w:t xml:space="preserve"> </w:t>
        </w:r>
        <w:r>
          <w:rPr>
            <w:rStyle w:val="Hyperlink"/>
            <w:rFonts w:ascii="Calibri" w:hAnsi="Calibri"/>
            <w:sz w:val="20"/>
            <w:szCs w:val="20"/>
          </w:rPr>
          <w:t>одинакового</w:t>
        </w:r>
        <w:r>
          <w:rPr>
            <w:rStyle w:val="Hyperlink"/>
            <w:rFonts w:ascii="Calibri" w:hAnsi="Calibri"/>
            <w:sz w:val="20"/>
            <w:szCs w:val="20"/>
            <w:lang w:val="en-US"/>
          </w:rPr>
          <w:t xml:space="preserve"> </w:t>
        </w:r>
        <w:r>
          <w:rPr>
            <w:rStyle w:val="Hyperlink"/>
            <w:rFonts w:ascii="Calibri" w:hAnsi="Calibri"/>
            <w:sz w:val="20"/>
            <w:szCs w:val="20"/>
          </w:rPr>
          <w:t>источника</w:t>
        </w:r>
      </w:hyperlink>
    </w:p>
    <w:p w14:paraId="7A6F7979" w14:textId="77777777" w:rsidR="00B74803" w:rsidRDefault="00B74803">
      <w:pPr>
        <w:rPr>
          <w:rFonts w:ascii="Calibri" w:hAnsi="Calibri"/>
          <w:lang w:val="en-US"/>
        </w:rPr>
      </w:pPr>
    </w:p>
    <w:p w14:paraId="21940F85" w14:textId="77777777" w:rsidR="00B74803" w:rsidRPr="009F7052" w:rsidRDefault="006B7311">
      <w:pPr>
        <w:rPr>
          <w:rFonts w:ascii="Calibri" w:hAnsi="Calibri"/>
          <w:lang w:val="en-US"/>
        </w:rPr>
      </w:pPr>
      <w:r>
        <w:rPr>
          <w:lang w:val="en-US"/>
        </w:rPr>
        <w:t>Access-Control-Allow-Origin: *</w:t>
      </w:r>
    </w:p>
    <w:p w14:paraId="48241ED5" w14:textId="77777777" w:rsidR="00B74803" w:rsidRDefault="006B7311">
      <w:pPr>
        <w:rPr>
          <w:rFonts w:ascii="Calibri" w:hAnsi="Calibri"/>
        </w:rPr>
      </w:pPr>
      <w:r>
        <w:rPr>
          <w:rFonts w:cs="Arial"/>
          <w:b/>
          <w:bCs/>
          <w:color w:val="0E0E0F"/>
          <w:spacing w:val="-4"/>
          <w:highlight w:val="yellow"/>
          <w:lang w:val="en-US"/>
        </w:rPr>
        <w:t>CORS</w:t>
      </w:r>
      <w:r>
        <w:rPr>
          <w:rFonts w:cs="Arial"/>
          <w:color w:val="0E0E0F"/>
          <w:spacing w:val="-4"/>
          <w:lang w:val="en-US"/>
        </w:rPr>
        <w:t xml:space="preserve"> (Cross-Origin Resource Sharing, </w:t>
      </w:r>
      <w:proofErr w:type="spellStart"/>
      <w:r>
        <w:rPr>
          <w:rFonts w:cs="Arial"/>
          <w:color w:val="0E0E0F"/>
          <w:spacing w:val="-4"/>
          <w:lang w:val="en-US"/>
        </w:rPr>
        <w:t>англ</w:t>
      </w:r>
      <w:proofErr w:type="spellEnd"/>
      <w:r>
        <w:rPr>
          <w:rFonts w:cs="Arial"/>
          <w:color w:val="0E0E0F"/>
          <w:spacing w:val="-4"/>
          <w:lang w:val="en-US"/>
        </w:rPr>
        <w:t>.  </w:t>
      </w:r>
      <w:r>
        <w:rPr>
          <w:rFonts w:cs="Arial"/>
          <w:color w:val="0E0E0F"/>
          <w:spacing w:val="-4"/>
        </w:rPr>
        <w:t>«совместное использование ресурсов разных источников»)</w:t>
      </w:r>
    </w:p>
    <w:p w14:paraId="2CBFB017" w14:textId="77777777" w:rsidR="00B74803" w:rsidRDefault="006B7311">
      <w:pPr>
        <w:ind w:left="360"/>
        <w:rPr>
          <w:rFonts w:ascii="Calibri" w:hAnsi="Calibri"/>
        </w:rPr>
      </w:pPr>
      <w:r>
        <w:rPr>
          <w:b/>
          <w:bCs/>
        </w:rPr>
        <w:t>Структура Cross-</w:t>
      </w:r>
      <w:proofErr w:type="spellStart"/>
      <w:r>
        <w:rPr>
          <w:b/>
          <w:bCs/>
        </w:rPr>
        <w:t>Origin</w:t>
      </w:r>
      <w:proofErr w:type="spellEnd"/>
      <w:r>
        <w:rPr>
          <w:b/>
          <w:bCs/>
        </w:rPr>
        <w:t xml:space="preserve"> Resource </w:t>
      </w:r>
      <w:proofErr w:type="spellStart"/>
      <w:r>
        <w:rPr>
          <w:b/>
          <w:bCs/>
        </w:rPr>
        <w:t>Sharing</w:t>
      </w:r>
      <w:proofErr w:type="spellEnd"/>
    </w:p>
    <w:p w14:paraId="50D32C9C" w14:textId="77777777" w:rsidR="00B74803" w:rsidRDefault="006B7311">
      <w:pPr>
        <w:rPr>
          <w:rFonts w:ascii="Calibri" w:hAnsi="Calibri"/>
        </w:rPr>
      </w:pPr>
      <w:r>
        <w:rPr>
          <w:rFonts w:cs="Arial"/>
          <w:color w:val="0E0E0F"/>
          <w:spacing w:val="-4"/>
        </w:rPr>
        <w:t>Методы CORS предназначены для управления доступом к дескрипторам (тегам) на веб-страницах в сети. Управляемые типы доступа подразделяются на три основных категории по работе с информацией сторонних ресурсов:</w:t>
      </w:r>
    </w:p>
    <w:p w14:paraId="506336BC" w14:textId="77777777" w:rsidR="00B74803" w:rsidRDefault="006B7311">
      <w:pPr>
        <w:rPr>
          <w:rFonts w:ascii="Calibri" w:hAnsi="Calibri"/>
        </w:rPr>
      </w:pPr>
      <w:r>
        <w:rPr>
          <w:b/>
          <w:bCs/>
          <w:i/>
          <w:iCs/>
          <w:color w:val="0E0E0F"/>
          <w:spacing w:val="-4"/>
        </w:rPr>
        <w:t>Доступ на запись</w:t>
      </w:r>
      <w:r>
        <w:rPr>
          <w:rFonts w:cs="Arial"/>
          <w:color w:val="0E0E0F"/>
          <w:spacing w:val="-4"/>
        </w:rPr>
        <w:t> — это доступ к ссылкам, заполнению веб-форм и переадресации на сторонние веб-страницы, т.е. на передачу информации в сторонний источник (веб-ресурс).</w:t>
      </w:r>
    </w:p>
    <w:p w14:paraId="0937B0E1" w14:textId="77777777" w:rsidR="00B74803" w:rsidRDefault="006B7311">
      <w:pPr>
        <w:rPr>
          <w:rFonts w:ascii="Calibri" w:hAnsi="Calibri"/>
        </w:rPr>
      </w:pPr>
      <w:r>
        <w:rPr>
          <w:b/>
          <w:bCs/>
          <w:i/>
          <w:iCs/>
          <w:color w:val="0E0E0F"/>
          <w:spacing w:val="-4"/>
        </w:rPr>
        <w:t>Доступ на вставку</w:t>
      </w:r>
      <w:r>
        <w:rPr>
          <w:rFonts w:cs="Arial"/>
          <w:color w:val="0E0E0F"/>
          <w:spacing w:val="-4"/>
        </w:rPr>
        <w:t> относится к категории доступа на считывание информации из стороннего источника. К этому типу принадлежат вставки в код дескрипторов audio, video, img, embed, object, link, script, iframe и другие элементы оформления веб-страниц. Структура подобных дескрипторов подразумевает самостоятельную инициацию перекрестных (</w:t>
      </w:r>
      <w:proofErr w:type="spellStart"/>
      <w:r>
        <w:rPr>
          <w:rFonts w:cs="Arial"/>
          <w:color w:val="0E0E0F"/>
          <w:spacing w:val="-4"/>
        </w:rPr>
        <w:t>cross-origin</w:t>
      </w:r>
      <w:proofErr w:type="spellEnd"/>
      <w:r>
        <w:rPr>
          <w:rFonts w:cs="Arial"/>
          <w:color w:val="0E0E0F"/>
          <w:spacing w:val="-4"/>
        </w:rPr>
        <w:t>) запросов из сторонних источников. Все дескрипторы этой категории представляют низкий уровень угрозы безопасности, поэтому разрешены в веб-браузере по умолчанию.</w:t>
      </w:r>
    </w:p>
    <w:p w14:paraId="38894E67" w14:textId="77777777" w:rsidR="00B74803" w:rsidRDefault="006B7311">
      <w:pPr>
        <w:rPr>
          <w:rFonts w:ascii="Calibri" w:hAnsi="Calibri"/>
        </w:rPr>
      </w:pPr>
      <w:r>
        <w:rPr>
          <w:b/>
          <w:bCs/>
          <w:i/>
          <w:iCs/>
          <w:color w:val="0E0E0F"/>
          <w:spacing w:val="-4"/>
        </w:rPr>
        <w:t>Доступ на считывание</w:t>
      </w:r>
      <w:r>
        <w:rPr>
          <w:rFonts w:cs="Arial"/>
          <w:color w:val="0E0E0F"/>
          <w:spacing w:val="-4"/>
        </w:rPr>
        <w:t> — это дескрипторы, загружаемые с использованием фоновых методов вызова, таких как </w:t>
      </w:r>
      <w:proofErr w:type="spellStart"/>
      <w:proofErr w:type="gramStart"/>
      <w:r>
        <w:rPr>
          <w:rFonts w:cs="Arial"/>
          <w:color w:val="0E0E0F"/>
          <w:spacing w:val="-4"/>
        </w:rPr>
        <w:t>fetch</w:t>
      </w:r>
      <w:proofErr w:type="spellEnd"/>
      <w:r>
        <w:rPr>
          <w:rFonts w:cs="Arial"/>
          <w:color w:val="0E0E0F"/>
          <w:spacing w:val="-4"/>
        </w:rPr>
        <w:t>(</w:t>
      </w:r>
      <w:proofErr w:type="gramEnd"/>
      <w:r>
        <w:rPr>
          <w:rFonts w:cs="Arial"/>
          <w:color w:val="0E0E0F"/>
          <w:spacing w:val="-4"/>
        </w:rPr>
        <w:t xml:space="preserve">), технологии обмена данными </w:t>
      </w:r>
      <w:proofErr w:type="spellStart"/>
      <w:r>
        <w:rPr>
          <w:rFonts w:cs="Arial"/>
          <w:color w:val="0E0E0F"/>
          <w:spacing w:val="-4"/>
        </w:rPr>
        <w:t>Ajax</w:t>
      </w:r>
      <w:proofErr w:type="spellEnd"/>
      <w:r>
        <w:rPr>
          <w:rFonts w:cs="Arial"/>
          <w:color w:val="0E0E0F"/>
          <w:spacing w:val="-4"/>
        </w:rPr>
        <w:t xml:space="preserve"> и пр. Поскольку подобные дескрипторы могут содержать в теле любые участки кода (в том числе вредоносного), они запрещены в веб-браузерах по умолчанию.</w:t>
      </w:r>
    </w:p>
    <w:p w14:paraId="069194C5" w14:textId="77777777" w:rsidR="00B74803" w:rsidRDefault="006B7311">
      <w:pPr>
        <w:rPr>
          <w:rFonts w:ascii="Calibri" w:hAnsi="Calibri"/>
        </w:rPr>
      </w:pPr>
      <w:r>
        <w:rPr>
          <w:rFonts w:cs="Arial"/>
          <w:color w:val="0E0E0F"/>
          <w:spacing w:val="-4"/>
        </w:rPr>
        <w:t>При настройке веб-сайта механизм CORS позволяет выборочно блокировать различные категории доступа пользователя к ресурсам (запись, вставку или считывание).</w:t>
      </w:r>
    </w:p>
    <w:p w14:paraId="1A050AC2" w14:textId="77777777" w:rsidR="00B74803" w:rsidRDefault="006B7311">
      <w:pPr>
        <w:rPr>
          <w:rFonts w:ascii="Arial" w:hAnsi="Arial" w:cs="Arial"/>
          <w:color w:val="0E0E0F"/>
          <w:spacing w:val="-4"/>
        </w:rPr>
      </w:pPr>
      <w:r>
        <w:br w:type="page"/>
      </w:r>
    </w:p>
    <w:p w14:paraId="4E7A6900" w14:textId="77777777" w:rsidR="00B74803" w:rsidRDefault="006B7311">
      <w:pPr>
        <w:pStyle w:val="Heading2"/>
        <w:spacing w:before="0"/>
        <w:rPr>
          <w:rStyle w:val="InternetLink"/>
        </w:rPr>
      </w:pPr>
      <w:r>
        <w:rPr>
          <w:rStyle w:val="InternetLink"/>
        </w:rPr>
        <w:lastRenderedPageBreak/>
        <w:t>LINUX</w:t>
      </w:r>
    </w:p>
    <w:p w14:paraId="491B0B80" w14:textId="77777777" w:rsidR="00B74803" w:rsidRDefault="00B74803"/>
    <w:p w14:paraId="2D9519EC" w14:textId="77777777" w:rsidR="00B74803" w:rsidRDefault="006B7311">
      <w:pPr>
        <w:rPr>
          <w:rFonts w:ascii="Arial" w:hAnsi="Arial" w:cs="Arial"/>
          <w:color w:val="000000"/>
          <w:shd w:val="clear" w:color="auto" w:fill="DDE1C2"/>
        </w:rPr>
      </w:pPr>
      <w:proofErr w:type="spellStart"/>
      <w:proofErr w:type="gramStart"/>
      <w:r>
        <w:rPr>
          <w:rFonts w:ascii="Arial" w:hAnsi="Arial" w:cs="Arial"/>
          <w:color w:val="000000"/>
          <w:shd w:val="clear" w:color="auto" w:fill="DDE1C2"/>
        </w:rPr>
        <w:t>kill</w:t>
      </w:r>
      <w:proofErr w:type="spellEnd"/>
      <w:r>
        <w:rPr>
          <w:rFonts w:ascii="Arial" w:hAnsi="Arial" w:cs="Arial"/>
          <w:color w:val="000000"/>
          <w:shd w:val="clear" w:color="auto" w:fill="DDE1C2"/>
        </w:rPr>
        <w:t>(</w:t>
      </w:r>
      <w:proofErr w:type="spellStart"/>
      <w:proofErr w:type="gramEnd"/>
      <w:r>
        <w:rPr>
          <w:rFonts w:ascii="Arial" w:hAnsi="Arial" w:cs="Arial"/>
          <w:color w:val="000000"/>
          <w:shd w:val="clear" w:color="auto" w:fill="DDE1C2"/>
        </w:rPr>
        <w:t>pid</w:t>
      </w:r>
      <w:proofErr w:type="spellEnd"/>
      <w:r>
        <w:rPr>
          <w:rFonts w:ascii="Arial" w:hAnsi="Arial" w:cs="Arial"/>
          <w:color w:val="000000"/>
          <w:shd w:val="clear" w:color="auto" w:fill="DDE1C2"/>
        </w:rPr>
        <w:t xml:space="preserve">, </w:t>
      </w:r>
      <w:proofErr w:type="spellStart"/>
      <w:r>
        <w:rPr>
          <w:rFonts w:ascii="Arial" w:hAnsi="Arial" w:cs="Arial"/>
          <w:color w:val="000000"/>
          <w:shd w:val="clear" w:color="auto" w:fill="DDE1C2"/>
        </w:rPr>
        <w:t>snum</w:t>
      </w:r>
      <w:proofErr w:type="spellEnd"/>
      <w:r>
        <w:rPr>
          <w:rFonts w:ascii="Arial" w:hAnsi="Arial" w:cs="Arial"/>
          <w:color w:val="000000"/>
          <w:shd w:val="clear" w:color="auto" w:fill="DDE1C2"/>
        </w:rPr>
        <w:t>);</w:t>
      </w:r>
    </w:p>
    <w:tbl>
      <w:tblPr>
        <w:tblW w:w="5000" w:type="pct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44"/>
        <w:gridCol w:w="1814"/>
        <w:gridCol w:w="7510"/>
      </w:tblGrid>
      <w:tr w:rsidR="00B74803" w14:paraId="7723F13C" w14:textId="77777777">
        <w:tc>
          <w:tcPr>
            <w:tcW w:w="744" w:type="dxa"/>
            <w:shd w:val="clear" w:color="auto" w:fill="DDE1C2"/>
            <w:vAlign w:val="center"/>
          </w:tcPr>
          <w:p w14:paraId="4C104634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Номер</w:t>
            </w:r>
          </w:p>
        </w:tc>
        <w:tc>
          <w:tcPr>
            <w:tcW w:w="1814" w:type="dxa"/>
            <w:shd w:val="clear" w:color="auto" w:fill="DDE1C2"/>
            <w:vAlign w:val="center"/>
          </w:tcPr>
          <w:p w14:paraId="27622012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Название</w:t>
            </w:r>
          </w:p>
        </w:tc>
        <w:tc>
          <w:tcPr>
            <w:tcW w:w="7510" w:type="dxa"/>
            <w:shd w:val="clear" w:color="auto" w:fill="DDE1C2"/>
            <w:vAlign w:val="center"/>
          </w:tcPr>
          <w:p w14:paraId="7A750A95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Описание</w:t>
            </w:r>
          </w:p>
        </w:tc>
      </w:tr>
      <w:tr w:rsidR="00B74803" w14:paraId="78C62217" w14:textId="77777777">
        <w:tc>
          <w:tcPr>
            <w:tcW w:w="744" w:type="dxa"/>
            <w:shd w:val="clear" w:color="auto" w:fill="DDE1C2"/>
            <w:vAlign w:val="center"/>
          </w:tcPr>
          <w:p w14:paraId="38EA756C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01</w:t>
            </w:r>
          </w:p>
        </w:tc>
        <w:tc>
          <w:tcPr>
            <w:tcW w:w="1814" w:type="dxa"/>
            <w:shd w:val="clear" w:color="auto" w:fill="DDE1C2"/>
            <w:vAlign w:val="center"/>
          </w:tcPr>
          <w:p w14:paraId="15A775FF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SIGHUP</w:t>
            </w:r>
          </w:p>
        </w:tc>
        <w:tc>
          <w:tcPr>
            <w:tcW w:w="7510" w:type="dxa"/>
            <w:shd w:val="clear" w:color="auto" w:fill="DDE1C2"/>
            <w:vAlign w:val="center"/>
          </w:tcPr>
          <w:p w14:paraId="54666F3C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Освобождение линии (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hangup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).</w:t>
            </w:r>
          </w:p>
        </w:tc>
      </w:tr>
      <w:tr w:rsidR="00B74803" w14:paraId="6F84CAB4" w14:textId="77777777">
        <w:tc>
          <w:tcPr>
            <w:tcW w:w="744" w:type="dxa"/>
            <w:shd w:val="clear" w:color="auto" w:fill="DDE1C2"/>
            <w:vAlign w:val="center"/>
          </w:tcPr>
          <w:p w14:paraId="6416CFA1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02</w:t>
            </w:r>
          </w:p>
        </w:tc>
        <w:tc>
          <w:tcPr>
            <w:tcW w:w="1814" w:type="dxa"/>
            <w:shd w:val="clear" w:color="auto" w:fill="DDE1C2"/>
            <w:vAlign w:val="center"/>
          </w:tcPr>
          <w:p w14:paraId="5A283651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SIGINT</w:t>
            </w:r>
          </w:p>
        </w:tc>
        <w:tc>
          <w:tcPr>
            <w:tcW w:w="7510" w:type="dxa"/>
            <w:shd w:val="clear" w:color="auto" w:fill="DDE1C2"/>
            <w:vAlign w:val="center"/>
          </w:tcPr>
          <w:p w14:paraId="53B8B1AB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Прерывание (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interrupt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).</w:t>
            </w:r>
          </w:p>
        </w:tc>
      </w:tr>
      <w:tr w:rsidR="00B74803" w14:paraId="4CF1C7FC" w14:textId="77777777">
        <w:tc>
          <w:tcPr>
            <w:tcW w:w="744" w:type="dxa"/>
            <w:shd w:val="clear" w:color="auto" w:fill="DDE1C2"/>
            <w:vAlign w:val="center"/>
          </w:tcPr>
          <w:p w14:paraId="54615692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03</w:t>
            </w:r>
          </w:p>
        </w:tc>
        <w:tc>
          <w:tcPr>
            <w:tcW w:w="1814" w:type="dxa"/>
            <w:shd w:val="clear" w:color="auto" w:fill="DDE1C2"/>
            <w:vAlign w:val="center"/>
          </w:tcPr>
          <w:p w14:paraId="3543108E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SIGQUIT</w:t>
            </w:r>
          </w:p>
        </w:tc>
        <w:tc>
          <w:tcPr>
            <w:tcW w:w="7510" w:type="dxa"/>
            <w:shd w:val="clear" w:color="auto" w:fill="DDE1C2"/>
            <w:vAlign w:val="center"/>
          </w:tcPr>
          <w:p w14:paraId="68DEF88A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Выход (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quit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).</w:t>
            </w:r>
          </w:p>
        </w:tc>
      </w:tr>
      <w:tr w:rsidR="00B74803" w14:paraId="501936E6" w14:textId="77777777">
        <w:tc>
          <w:tcPr>
            <w:tcW w:w="744" w:type="dxa"/>
            <w:shd w:val="clear" w:color="auto" w:fill="DDE1C2"/>
            <w:vAlign w:val="center"/>
          </w:tcPr>
          <w:p w14:paraId="7291E011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04</w:t>
            </w:r>
          </w:p>
        </w:tc>
        <w:tc>
          <w:tcPr>
            <w:tcW w:w="1814" w:type="dxa"/>
            <w:shd w:val="clear" w:color="auto" w:fill="DDE1C2"/>
            <w:vAlign w:val="center"/>
          </w:tcPr>
          <w:p w14:paraId="614DDDFD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SIGILL</w:t>
            </w:r>
          </w:p>
        </w:tc>
        <w:tc>
          <w:tcPr>
            <w:tcW w:w="7510" w:type="dxa"/>
            <w:shd w:val="clear" w:color="auto" w:fill="DDE1C2"/>
            <w:vAlign w:val="center"/>
          </w:tcPr>
          <w:p w14:paraId="034A2FD2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Некорректная команда (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illegal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instruction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). Не переустанавливается при перехвате.</w:t>
            </w:r>
          </w:p>
        </w:tc>
      </w:tr>
      <w:tr w:rsidR="00B74803" w14:paraId="4E2CEF46" w14:textId="77777777">
        <w:tc>
          <w:tcPr>
            <w:tcW w:w="744" w:type="dxa"/>
            <w:shd w:val="clear" w:color="auto" w:fill="DDE1C2"/>
            <w:vAlign w:val="center"/>
          </w:tcPr>
          <w:p w14:paraId="725BE474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05</w:t>
            </w:r>
          </w:p>
        </w:tc>
        <w:tc>
          <w:tcPr>
            <w:tcW w:w="1814" w:type="dxa"/>
            <w:shd w:val="clear" w:color="auto" w:fill="DDE1C2"/>
            <w:vAlign w:val="center"/>
          </w:tcPr>
          <w:p w14:paraId="4A58313F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SIGTRAP</w:t>
            </w:r>
          </w:p>
        </w:tc>
        <w:tc>
          <w:tcPr>
            <w:tcW w:w="7510" w:type="dxa"/>
            <w:shd w:val="clear" w:color="auto" w:fill="DDE1C2"/>
            <w:vAlign w:val="center"/>
          </w:tcPr>
          <w:p w14:paraId="34662883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Трассировочное прерывание (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trace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trap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). Не переустанавливается при перехвате.</w:t>
            </w:r>
          </w:p>
        </w:tc>
      </w:tr>
      <w:tr w:rsidR="00B74803" w14:paraId="0D330F3F" w14:textId="77777777">
        <w:tc>
          <w:tcPr>
            <w:tcW w:w="744" w:type="dxa"/>
            <w:shd w:val="clear" w:color="auto" w:fill="DDE1C2"/>
            <w:vAlign w:val="center"/>
          </w:tcPr>
          <w:p w14:paraId="2CE4276C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06</w:t>
            </w:r>
          </w:p>
        </w:tc>
        <w:tc>
          <w:tcPr>
            <w:tcW w:w="1814" w:type="dxa"/>
            <w:shd w:val="clear" w:color="auto" w:fill="DDE1C2"/>
            <w:vAlign w:val="center"/>
          </w:tcPr>
          <w:p w14:paraId="47C92FA7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SIGIOT или SIGABRT</w:t>
            </w:r>
          </w:p>
        </w:tc>
        <w:tc>
          <w:tcPr>
            <w:tcW w:w="7510" w:type="dxa"/>
            <w:shd w:val="clear" w:color="auto" w:fill="DDE1C2"/>
            <w:vAlign w:val="center"/>
          </w:tcPr>
          <w:p w14:paraId="0C35F635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Машинная команда IOT.</w:t>
            </w:r>
          </w:p>
        </w:tc>
      </w:tr>
      <w:tr w:rsidR="00B74803" w14:paraId="7CDF450F" w14:textId="77777777">
        <w:tc>
          <w:tcPr>
            <w:tcW w:w="744" w:type="dxa"/>
            <w:shd w:val="clear" w:color="auto" w:fill="DDE1C2"/>
            <w:vAlign w:val="center"/>
          </w:tcPr>
          <w:p w14:paraId="7ADC9C01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07</w:t>
            </w:r>
          </w:p>
        </w:tc>
        <w:tc>
          <w:tcPr>
            <w:tcW w:w="1814" w:type="dxa"/>
            <w:shd w:val="clear" w:color="auto" w:fill="DDE1C2"/>
            <w:vAlign w:val="center"/>
          </w:tcPr>
          <w:p w14:paraId="7C59D46F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SIGEMT</w:t>
            </w:r>
          </w:p>
        </w:tc>
        <w:tc>
          <w:tcPr>
            <w:tcW w:w="7510" w:type="dxa"/>
            <w:shd w:val="clear" w:color="auto" w:fill="DDE1C2"/>
            <w:vAlign w:val="center"/>
          </w:tcPr>
          <w:p w14:paraId="1D37B31E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Машинная команда EMT.</w:t>
            </w:r>
          </w:p>
        </w:tc>
      </w:tr>
      <w:tr w:rsidR="00B74803" w14:paraId="2537D76B" w14:textId="77777777">
        <w:tc>
          <w:tcPr>
            <w:tcW w:w="744" w:type="dxa"/>
            <w:shd w:val="clear" w:color="auto" w:fill="DDE1C2"/>
            <w:vAlign w:val="center"/>
          </w:tcPr>
          <w:p w14:paraId="1C695560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08</w:t>
            </w:r>
          </w:p>
        </w:tc>
        <w:tc>
          <w:tcPr>
            <w:tcW w:w="1814" w:type="dxa"/>
            <w:shd w:val="clear" w:color="auto" w:fill="DDE1C2"/>
            <w:vAlign w:val="center"/>
          </w:tcPr>
          <w:p w14:paraId="0FFD0058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SIGFPE</w:t>
            </w:r>
          </w:p>
        </w:tc>
        <w:tc>
          <w:tcPr>
            <w:tcW w:w="7510" w:type="dxa"/>
            <w:shd w:val="clear" w:color="auto" w:fill="DDE1C2"/>
            <w:vAlign w:val="center"/>
          </w:tcPr>
          <w:p w14:paraId="7802F9D8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Исключительная ситуация при выполнении операции с вещественными числами (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floating-point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exception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)</w:t>
            </w:r>
          </w:p>
        </w:tc>
      </w:tr>
      <w:tr w:rsidR="00B74803" w14:paraId="3348B2C6" w14:textId="77777777">
        <w:tc>
          <w:tcPr>
            <w:tcW w:w="744" w:type="dxa"/>
            <w:shd w:val="clear" w:color="auto" w:fill="DDE1C2"/>
            <w:vAlign w:val="center"/>
          </w:tcPr>
          <w:p w14:paraId="6A4FF8C3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highlight w:val="yellow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highlight w:val="yellow"/>
                <w:lang w:eastAsia="ru-RU"/>
              </w:rPr>
              <w:t>09</w:t>
            </w:r>
          </w:p>
        </w:tc>
        <w:tc>
          <w:tcPr>
            <w:tcW w:w="1814" w:type="dxa"/>
            <w:shd w:val="clear" w:color="auto" w:fill="DDE1C2"/>
            <w:vAlign w:val="center"/>
          </w:tcPr>
          <w:p w14:paraId="19074954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highlight w:val="yellow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highlight w:val="yellow"/>
                <w:lang w:eastAsia="ru-RU"/>
              </w:rPr>
              <w:t>SIGKILL</w:t>
            </w:r>
          </w:p>
        </w:tc>
        <w:tc>
          <w:tcPr>
            <w:tcW w:w="7510" w:type="dxa"/>
            <w:shd w:val="clear" w:color="auto" w:fill="DDE1C2"/>
            <w:vAlign w:val="center"/>
          </w:tcPr>
          <w:p w14:paraId="4794D1FD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Уничтожение процесса (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kill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). Не перехватывается и не игнорируется.</w:t>
            </w:r>
          </w:p>
        </w:tc>
      </w:tr>
      <w:tr w:rsidR="00B74803" w14:paraId="68C09269" w14:textId="77777777">
        <w:tc>
          <w:tcPr>
            <w:tcW w:w="744" w:type="dxa"/>
            <w:shd w:val="clear" w:color="auto" w:fill="DDE1C2"/>
            <w:vAlign w:val="center"/>
          </w:tcPr>
          <w:p w14:paraId="06FF23EF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10</w:t>
            </w:r>
          </w:p>
        </w:tc>
        <w:tc>
          <w:tcPr>
            <w:tcW w:w="1814" w:type="dxa"/>
            <w:shd w:val="clear" w:color="auto" w:fill="DDE1C2"/>
            <w:vAlign w:val="center"/>
          </w:tcPr>
          <w:p w14:paraId="05123EAD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SIGBUS</w:t>
            </w:r>
          </w:p>
        </w:tc>
        <w:tc>
          <w:tcPr>
            <w:tcW w:w="7510" w:type="dxa"/>
            <w:shd w:val="clear" w:color="auto" w:fill="DDE1C2"/>
            <w:vAlign w:val="center"/>
          </w:tcPr>
          <w:p w14:paraId="27FB24D4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Ошибка шины (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bus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error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).</w:t>
            </w:r>
          </w:p>
        </w:tc>
      </w:tr>
      <w:tr w:rsidR="00B74803" w14:paraId="487029B7" w14:textId="77777777">
        <w:tc>
          <w:tcPr>
            <w:tcW w:w="744" w:type="dxa"/>
            <w:shd w:val="clear" w:color="auto" w:fill="DDE1C2"/>
            <w:vAlign w:val="center"/>
          </w:tcPr>
          <w:p w14:paraId="3EBDA53B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11</w:t>
            </w:r>
          </w:p>
        </w:tc>
        <w:tc>
          <w:tcPr>
            <w:tcW w:w="1814" w:type="dxa"/>
            <w:shd w:val="clear" w:color="auto" w:fill="DDE1C2"/>
            <w:vAlign w:val="center"/>
          </w:tcPr>
          <w:p w14:paraId="0C788F2B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SIGSEGV</w:t>
            </w:r>
          </w:p>
        </w:tc>
        <w:tc>
          <w:tcPr>
            <w:tcW w:w="7510" w:type="dxa"/>
            <w:shd w:val="clear" w:color="auto" w:fill="DDE1C2"/>
            <w:vAlign w:val="center"/>
          </w:tcPr>
          <w:p w14:paraId="08192A15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Некорректное обращение к сегменту памяти (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segmentation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violation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).</w:t>
            </w:r>
          </w:p>
        </w:tc>
      </w:tr>
      <w:tr w:rsidR="00B74803" w14:paraId="642659B1" w14:textId="77777777">
        <w:tc>
          <w:tcPr>
            <w:tcW w:w="744" w:type="dxa"/>
            <w:shd w:val="clear" w:color="auto" w:fill="DDE1C2"/>
            <w:vAlign w:val="center"/>
          </w:tcPr>
          <w:p w14:paraId="11FD3344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12</w:t>
            </w:r>
          </w:p>
        </w:tc>
        <w:tc>
          <w:tcPr>
            <w:tcW w:w="1814" w:type="dxa"/>
            <w:shd w:val="clear" w:color="auto" w:fill="DDE1C2"/>
            <w:vAlign w:val="center"/>
          </w:tcPr>
          <w:p w14:paraId="39A46CC1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SIGSYS</w:t>
            </w:r>
          </w:p>
        </w:tc>
        <w:tc>
          <w:tcPr>
            <w:tcW w:w="7510" w:type="dxa"/>
            <w:shd w:val="clear" w:color="auto" w:fill="DDE1C2"/>
            <w:vAlign w:val="center"/>
          </w:tcPr>
          <w:p w14:paraId="73ECF2AA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Некорректный параметр системного вызова (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bad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argument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to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system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call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).</w:t>
            </w:r>
          </w:p>
        </w:tc>
      </w:tr>
      <w:tr w:rsidR="00B74803" w14:paraId="5A294363" w14:textId="77777777">
        <w:tc>
          <w:tcPr>
            <w:tcW w:w="744" w:type="dxa"/>
            <w:shd w:val="clear" w:color="auto" w:fill="DDE1C2"/>
            <w:vAlign w:val="center"/>
          </w:tcPr>
          <w:p w14:paraId="2E4BD7E8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13</w:t>
            </w:r>
          </w:p>
        </w:tc>
        <w:tc>
          <w:tcPr>
            <w:tcW w:w="1814" w:type="dxa"/>
            <w:shd w:val="clear" w:color="auto" w:fill="DDE1C2"/>
            <w:vAlign w:val="center"/>
          </w:tcPr>
          <w:p w14:paraId="2EA6BBBF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SIGPIPE</w:t>
            </w:r>
          </w:p>
        </w:tc>
        <w:tc>
          <w:tcPr>
            <w:tcW w:w="7510" w:type="dxa"/>
            <w:shd w:val="clear" w:color="auto" w:fill="DDE1C2"/>
            <w:vAlign w:val="center"/>
          </w:tcPr>
          <w:p w14:paraId="4D7D4768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Запись в канал, из которого некому читать (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write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on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 xml:space="preserve"> a 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pipe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with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no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one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to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read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it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).</w:t>
            </w:r>
          </w:p>
        </w:tc>
      </w:tr>
      <w:tr w:rsidR="00B74803" w14:paraId="657B516B" w14:textId="77777777">
        <w:tc>
          <w:tcPr>
            <w:tcW w:w="744" w:type="dxa"/>
            <w:shd w:val="clear" w:color="auto" w:fill="DDE1C2"/>
            <w:vAlign w:val="center"/>
          </w:tcPr>
          <w:p w14:paraId="7C0B084D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14</w:t>
            </w:r>
          </w:p>
        </w:tc>
        <w:tc>
          <w:tcPr>
            <w:tcW w:w="1814" w:type="dxa"/>
            <w:shd w:val="clear" w:color="auto" w:fill="DDE1C2"/>
            <w:vAlign w:val="center"/>
          </w:tcPr>
          <w:p w14:paraId="4E4A5BEC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SIGALRM</w:t>
            </w:r>
          </w:p>
        </w:tc>
        <w:tc>
          <w:tcPr>
            <w:tcW w:w="7510" w:type="dxa"/>
            <w:shd w:val="clear" w:color="auto" w:fill="DDE1C2"/>
            <w:vAlign w:val="center"/>
          </w:tcPr>
          <w:p w14:paraId="15B54095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Будильник</w:t>
            </w:r>
          </w:p>
        </w:tc>
      </w:tr>
      <w:tr w:rsidR="00B74803" w14:paraId="40F75694" w14:textId="77777777">
        <w:tc>
          <w:tcPr>
            <w:tcW w:w="744" w:type="dxa"/>
            <w:shd w:val="clear" w:color="auto" w:fill="DDE1C2"/>
            <w:vAlign w:val="center"/>
          </w:tcPr>
          <w:p w14:paraId="46EF660A" w14:textId="77777777" w:rsidR="00B74803" w:rsidRDefault="006B7311">
            <w:pPr>
              <w:spacing w:after="0" w:line="240" w:lineRule="auto"/>
              <w:rPr>
                <w:shd w:val="clear" w:color="auto" w:fill="FFFF00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shd w:val="clear" w:color="auto" w:fill="FFFF00"/>
                <w:lang w:eastAsia="ru-RU"/>
              </w:rPr>
              <w:t>15</w:t>
            </w:r>
          </w:p>
        </w:tc>
        <w:tc>
          <w:tcPr>
            <w:tcW w:w="1814" w:type="dxa"/>
            <w:shd w:val="clear" w:color="auto" w:fill="DDE1C2"/>
            <w:vAlign w:val="center"/>
          </w:tcPr>
          <w:p w14:paraId="692A643F" w14:textId="77777777" w:rsidR="00B74803" w:rsidRDefault="006B7311">
            <w:pPr>
              <w:spacing w:after="0" w:line="240" w:lineRule="auto"/>
              <w:rPr>
                <w:shd w:val="clear" w:color="auto" w:fill="FFFF00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shd w:val="clear" w:color="auto" w:fill="FFFF00"/>
                <w:lang w:eastAsia="ru-RU"/>
              </w:rPr>
              <w:t>SIGTERM</w:t>
            </w:r>
          </w:p>
        </w:tc>
        <w:tc>
          <w:tcPr>
            <w:tcW w:w="7510" w:type="dxa"/>
            <w:shd w:val="clear" w:color="auto" w:fill="DDE1C2"/>
            <w:vAlign w:val="center"/>
          </w:tcPr>
          <w:p w14:paraId="1A54C431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Программный сигнал завершения</w:t>
            </w:r>
          </w:p>
        </w:tc>
      </w:tr>
      <w:tr w:rsidR="00B74803" w14:paraId="666A2C7E" w14:textId="77777777">
        <w:tc>
          <w:tcPr>
            <w:tcW w:w="744" w:type="dxa"/>
            <w:shd w:val="clear" w:color="auto" w:fill="DDE1C2"/>
            <w:vAlign w:val="center"/>
          </w:tcPr>
          <w:p w14:paraId="6BC1503E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16</w:t>
            </w:r>
          </w:p>
        </w:tc>
        <w:tc>
          <w:tcPr>
            <w:tcW w:w="1814" w:type="dxa"/>
            <w:shd w:val="clear" w:color="auto" w:fill="DDE1C2"/>
            <w:vAlign w:val="center"/>
          </w:tcPr>
          <w:p w14:paraId="72304A9D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SIGUSR1</w:t>
            </w:r>
          </w:p>
        </w:tc>
        <w:tc>
          <w:tcPr>
            <w:tcW w:w="7510" w:type="dxa"/>
            <w:shd w:val="clear" w:color="auto" w:fill="DDE1C2"/>
            <w:vAlign w:val="center"/>
          </w:tcPr>
          <w:p w14:paraId="41AB5F0C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Определяемый пользователем сигнал 1</w:t>
            </w:r>
          </w:p>
        </w:tc>
      </w:tr>
      <w:tr w:rsidR="00B74803" w14:paraId="1F187A93" w14:textId="77777777">
        <w:tc>
          <w:tcPr>
            <w:tcW w:w="744" w:type="dxa"/>
            <w:shd w:val="clear" w:color="auto" w:fill="DDE1C2"/>
            <w:vAlign w:val="center"/>
          </w:tcPr>
          <w:p w14:paraId="1239D583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17</w:t>
            </w:r>
          </w:p>
        </w:tc>
        <w:tc>
          <w:tcPr>
            <w:tcW w:w="1814" w:type="dxa"/>
            <w:shd w:val="clear" w:color="auto" w:fill="DDE1C2"/>
            <w:vAlign w:val="center"/>
          </w:tcPr>
          <w:p w14:paraId="4FC0C01B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SIGUSR2</w:t>
            </w:r>
          </w:p>
        </w:tc>
        <w:tc>
          <w:tcPr>
            <w:tcW w:w="7510" w:type="dxa"/>
            <w:shd w:val="clear" w:color="auto" w:fill="DDE1C2"/>
            <w:vAlign w:val="center"/>
          </w:tcPr>
          <w:p w14:paraId="3096AA85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Определяемый пользователем сигнал 2</w:t>
            </w:r>
          </w:p>
        </w:tc>
      </w:tr>
      <w:tr w:rsidR="00B74803" w14:paraId="1944349B" w14:textId="77777777">
        <w:tc>
          <w:tcPr>
            <w:tcW w:w="744" w:type="dxa"/>
            <w:shd w:val="clear" w:color="auto" w:fill="DDE1C2"/>
            <w:vAlign w:val="center"/>
          </w:tcPr>
          <w:p w14:paraId="09230D1B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18</w:t>
            </w:r>
          </w:p>
        </w:tc>
        <w:tc>
          <w:tcPr>
            <w:tcW w:w="1814" w:type="dxa"/>
            <w:shd w:val="clear" w:color="auto" w:fill="DDE1C2"/>
            <w:vAlign w:val="center"/>
          </w:tcPr>
          <w:p w14:paraId="20BA8506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SIGCLD</w:t>
            </w:r>
          </w:p>
        </w:tc>
        <w:tc>
          <w:tcPr>
            <w:tcW w:w="7510" w:type="dxa"/>
            <w:shd w:val="clear" w:color="auto" w:fill="DDE1C2"/>
            <w:vAlign w:val="center"/>
          </w:tcPr>
          <w:p w14:paraId="2E8E0435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Завершение порожденного процесса (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death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of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 xml:space="preserve"> a 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child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).</w:t>
            </w:r>
          </w:p>
        </w:tc>
      </w:tr>
      <w:tr w:rsidR="00B74803" w14:paraId="4578B1A2" w14:textId="77777777">
        <w:tc>
          <w:tcPr>
            <w:tcW w:w="744" w:type="dxa"/>
            <w:shd w:val="clear" w:color="auto" w:fill="DDE1C2"/>
            <w:vAlign w:val="center"/>
          </w:tcPr>
          <w:p w14:paraId="68A2DF7E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19</w:t>
            </w:r>
          </w:p>
        </w:tc>
        <w:tc>
          <w:tcPr>
            <w:tcW w:w="1814" w:type="dxa"/>
            <w:shd w:val="clear" w:color="auto" w:fill="DDE1C2"/>
            <w:vAlign w:val="center"/>
          </w:tcPr>
          <w:p w14:paraId="4B64E606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SIGPWR</w:t>
            </w:r>
          </w:p>
        </w:tc>
        <w:tc>
          <w:tcPr>
            <w:tcW w:w="7510" w:type="dxa"/>
            <w:shd w:val="clear" w:color="auto" w:fill="DDE1C2"/>
            <w:vAlign w:val="center"/>
          </w:tcPr>
          <w:p w14:paraId="78D95AAE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Ошибка питания</w:t>
            </w:r>
          </w:p>
        </w:tc>
      </w:tr>
      <w:tr w:rsidR="00B74803" w14:paraId="6F095706" w14:textId="77777777">
        <w:tc>
          <w:tcPr>
            <w:tcW w:w="744" w:type="dxa"/>
            <w:shd w:val="clear" w:color="auto" w:fill="DDE1C2"/>
            <w:vAlign w:val="center"/>
          </w:tcPr>
          <w:p w14:paraId="42436766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22</w:t>
            </w:r>
          </w:p>
        </w:tc>
        <w:tc>
          <w:tcPr>
            <w:tcW w:w="1814" w:type="dxa"/>
            <w:shd w:val="clear" w:color="auto" w:fill="DDE1C2"/>
            <w:vAlign w:val="center"/>
          </w:tcPr>
          <w:p w14:paraId="2EE27BD6" w14:textId="77777777" w:rsidR="00B74803" w:rsidRDefault="00B74803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</w:p>
        </w:tc>
        <w:tc>
          <w:tcPr>
            <w:tcW w:w="7510" w:type="dxa"/>
            <w:shd w:val="clear" w:color="auto" w:fill="DDE1C2"/>
            <w:vAlign w:val="center"/>
          </w:tcPr>
          <w:p w14:paraId="41B59B08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Регистрация выборочного события</w:t>
            </w:r>
          </w:p>
        </w:tc>
      </w:tr>
    </w:tbl>
    <w:p w14:paraId="545C6835" w14:textId="77777777" w:rsidR="00B74803" w:rsidRDefault="006B7311">
      <w:pPr>
        <w:rPr>
          <w:rFonts w:ascii="Arial" w:hAnsi="Arial" w:cs="Arial"/>
          <w:color w:val="0E0E0F"/>
          <w:spacing w:val="-4"/>
        </w:rPr>
      </w:pPr>
      <w:proofErr w:type="spellStart"/>
      <w:r>
        <w:rPr>
          <w:rFonts w:ascii="Arial" w:hAnsi="Arial" w:cs="Arial"/>
          <w:color w:val="0E0E0F"/>
          <w:spacing w:val="-4"/>
        </w:rPr>
        <w:t>Kill</w:t>
      </w:r>
      <w:proofErr w:type="spellEnd"/>
      <w:r>
        <w:rPr>
          <w:rFonts w:ascii="Arial" w:hAnsi="Arial" w:cs="Arial"/>
          <w:color w:val="0E0E0F"/>
          <w:spacing w:val="-4"/>
        </w:rPr>
        <w:t xml:space="preserve"> -0 </w:t>
      </w:r>
    </w:p>
    <w:p w14:paraId="781689CC" w14:textId="77777777" w:rsidR="00B74803" w:rsidRDefault="006B7311">
      <w:pPr>
        <w:rPr>
          <w:rFonts w:ascii="Arial" w:hAnsi="Arial" w:cs="Arial"/>
          <w:b/>
          <w:bCs/>
          <w:color w:val="000000"/>
          <w:shd w:val="clear" w:color="auto" w:fill="DDE1C2"/>
        </w:rPr>
      </w:pPr>
      <w:r>
        <w:rPr>
          <w:rFonts w:ascii="Arial" w:hAnsi="Arial" w:cs="Arial"/>
          <w:b/>
          <w:bCs/>
          <w:color w:val="000000"/>
          <w:shd w:val="clear" w:color="auto" w:fill="DDE1C2"/>
        </w:rPr>
        <w:t>Команда ps</w:t>
      </w:r>
      <w:r>
        <w:rPr>
          <w:rFonts w:ascii="Arial" w:hAnsi="Arial" w:cs="Arial"/>
          <w:color w:val="0E0E0F"/>
          <w:spacing w:val="-4"/>
        </w:rPr>
        <w:t xml:space="preserve"> - вывод информации о выполняемых процессах</w:t>
      </w:r>
    </w:p>
    <w:tbl>
      <w:tblPr>
        <w:tblW w:w="10184" w:type="dxa"/>
        <w:tblLayout w:type="fixed"/>
        <w:tblCellMar>
          <w:top w:w="15" w:type="dxa"/>
          <w:left w:w="22" w:type="dxa"/>
          <w:bottom w:w="15" w:type="dxa"/>
          <w:right w:w="22" w:type="dxa"/>
        </w:tblCellMar>
        <w:tblLook w:val="04A0" w:firstRow="1" w:lastRow="0" w:firstColumn="1" w:lastColumn="0" w:noHBand="0" w:noVBand="1"/>
      </w:tblPr>
      <w:tblGrid>
        <w:gridCol w:w="3003"/>
        <w:gridCol w:w="7181"/>
      </w:tblGrid>
      <w:tr w:rsidR="00B74803" w14:paraId="155FC1AC" w14:textId="77777777">
        <w:tc>
          <w:tcPr>
            <w:tcW w:w="3003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DDE1C2"/>
            <w:vAlign w:val="center"/>
          </w:tcPr>
          <w:p w14:paraId="13B1616E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Параметр</w:t>
            </w:r>
          </w:p>
        </w:tc>
        <w:tc>
          <w:tcPr>
            <w:tcW w:w="7180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DDE1C2"/>
            <w:vAlign w:val="center"/>
          </w:tcPr>
          <w:p w14:paraId="16F3786E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Описание</w:t>
            </w:r>
          </w:p>
        </w:tc>
      </w:tr>
      <w:tr w:rsidR="00B74803" w14:paraId="3837812D" w14:textId="77777777">
        <w:tc>
          <w:tcPr>
            <w:tcW w:w="3003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DDE1C2"/>
            <w:vAlign w:val="center"/>
          </w:tcPr>
          <w:p w14:paraId="15958F52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-a</w:t>
            </w:r>
          </w:p>
        </w:tc>
        <w:tc>
          <w:tcPr>
            <w:tcW w:w="7180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DDE1C2"/>
            <w:vAlign w:val="center"/>
          </w:tcPr>
          <w:p w14:paraId="25A7FA3B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отобразить все процессы, связанных с терминалом (отображаются процессы всех пользователей)</w:t>
            </w:r>
          </w:p>
        </w:tc>
      </w:tr>
      <w:tr w:rsidR="00B74803" w14:paraId="6C2AB64A" w14:textId="77777777">
        <w:tc>
          <w:tcPr>
            <w:tcW w:w="3003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DDE1C2"/>
            <w:vAlign w:val="center"/>
          </w:tcPr>
          <w:p w14:paraId="446369B9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-e</w:t>
            </w:r>
          </w:p>
        </w:tc>
        <w:tc>
          <w:tcPr>
            <w:tcW w:w="7180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DDE1C2"/>
            <w:vAlign w:val="center"/>
          </w:tcPr>
          <w:p w14:paraId="34DBB7E6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отобразить все процессы</w:t>
            </w:r>
          </w:p>
        </w:tc>
      </w:tr>
      <w:tr w:rsidR="00B74803" w14:paraId="490395A1" w14:textId="77777777">
        <w:tc>
          <w:tcPr>
            <w:tcW w:w="3003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DDE1C2"/>
            <w:vAlign w:val="center"/>
          </w:tcPr>
          <w:p w14:paraId="3DA01684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-t список терминалов</w:t>
            </w:r>
          </w:p>
        </w:tc>
        <w:tc>
          <w:tcPr>
            <w:tcW w:w="7180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DDE1C2"/>
            <w:vAlign w:val="center"/>
          </w:tcPr>
          <w:p w14:paraId="418C9381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отобразить процессы, связанные с терминалами</w:t>
            </w:r>
          </w:p>
        </w:tc>
      </w:tr>
      <w:tr w:rsidR="00B74803" w14:paraId="604377E9" w14:textId="77777777">
        <w:tc>
          <w:tcPr>
            <w:tcW w:w="3003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DDE1C2"/>
            <w:vAlign w:val="center"/>
          </w:tcPr>
          <w:p w14:paraId="29900C32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-u идентификаторы пользователей</w:t>
            </w:r>
          </w:p>
        </w:tc>
        <w:tc>
          <w:tcPr>
            <w:tcW w:w="7180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DDE1C2"/>
            <w:vAlign w:val="center"/>
          </w:tcPr>
          <w:p w14:paraId="16309150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 xml:space="preserve">отобразить процессы, связанные с данными 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идентификаторыми</w:t>
            </w:r>
            <w:proofErr w:type="spellEnd"/>
          </w:p>
        </w:tc>
      </w:tr>
      <w:tr w:rsidR="00B74803" w14:paraId="723E26AB" w14:textId="77777777">
        <w:tc>
          <w:tcPr>
            <w:tcW w:w="3003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DDE1C2"/>
            <w:vAlign w:val="center"/>
          </w:tcPr>
          <w:p w14:paraId="175C1B49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-g идентификаторы групп</w:t>
            </w:r>
          </w:p>
        </w:tc>
        <w:tc>
          <w:tcPr>
            <w:tcW w:w="7180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DDE1C2"/>
            <w:vAlign w:val="center"/>
          </w:tcPr>
          <w:p w14:paraId="438F79BD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 xml:space="preserve">отобразить процессы, связанные с данными 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идентификаторыми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 xml:space="preserve"> групп</w:t>
            </w:r>
          </w:p>
        </w:tc>
      </w:tr>
      <w:tr w:rsidR="00B74803" w14:paraId="1BA460F7" w14:textId="77777777">
        <w:tc>
          <w:tcPr>
            <w:tcW w:w="3003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DDE1C2"/>
            <w:vAlign w:val="center"/>
          </w:tcPr>
          <w:p w14:paraId="555E543F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-x</w:t>
            </w:r>
          </w:p>
        </w:tc>
        <w:tc>
          <w:tcPr>
            <w:tcW w:w="7180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DDE1C2"/>
            <w:vAlign w:val="center"/>
          </w:tcPr>
          <w:p w14:paraId="1ED2E4E8" w14:textId="77777777" w:rsidR="00B74803" w:rsidRDefault="006B7311">
            <w:pPr>
              <w:spacing w:after="0" w:line="240" w:lineRule="auto"/>
              <w:rPr>
                <w:rFonts w:ascii="Arial" w:eastAsia="Times New Roman" w:hAnsi="Arial" w:cs="Arial"/>
                <w:sz w:val="22"/>
                <w:szCs w:val="22"/>
                <w:lang w:eastAsia="ru-RU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ru-RU"/>
              </w:rPr>
              <w:t>отобразить все процессы, не связанные с терминалом</w:t>
            </w:r>
          </w:p>
        </w:tc>
      </w:tr>
    </w:tbl>
    <w:p w14:paraId="0C289E8D" w14:textId="77777777" w:rsidR="00B74803" w:rsidRDefault="006B7311">
      <w:pPr>
        <w:rPr>
          <w:rFonts w:ascii="Arial" w:hAnsi="Arial" w:cs="Arial"/>
          <w:color w:val="0E0E0F"/>
          <w:spacing w:val="-4"/>
        </w:rPr>
      </w:pPr>
      <w:r>
        <w:rPr>
          <w:rFonts w:ascii="Arial" w:hAnsi="Arial" w:cs="Arial"/>
          <w:color w:val="0E0E0F"/>
          <w:spacing w:val="-4"/>
        </w:rPr>
        <w:t xml:space="preserve"> </w:t>
      </w:r>
    </w:p>
    <w:p w14:paraId="0D575141" w14:textId="77777777" w:rsidR="00B74803" w:rsidRDefault="006B7311">
      <w:pPr>
        <w:rPr>
          <w:rFonts w:ascii="Arial" w:hAnsi="Arial" w:cs="Arial"/>
          <w:color w:val="0E0E0F"/>
          <w:spacing w:val="-4"/>
        </w:rPr>
      </w:pPr>
      <w:proofErr w:type="spellStart"/>
      <w:r>
        <w:rPr>
          <w:rFonts w:ascii="Arial" w:hAnsi="Arial" w:cs="Arial"/>
          <w:b/>
          <w:bCs/>
          <w:color w:val="000000"/>
          <w:shd w:val="clear" w:color="auto" w:fill="DDE1C2"/>
        </w:rPr>
        <w:t>top</w:t>
      </w:r>
      <w:proofErr w:type="spellEnd"/>
      <w:r>
        <w:rPr>
          <w:rFonts w:ascii="Arial" w:hAnsi="Arial" w:cs="Arial"/>
          <w:color w:val="0E0E0F"/>
          <w:spacing w:val="-4"/>
        </w:rPr>
        <w:t xml:space="preserve"> - вывод информации о процессах в реальном времени</w:t>
      </w:r>
    </w:p>
    <w:p w14:paraId="69D4EFC5" w14:textId="77777777" w:rsidR="00B74803" w:rsidRDefault="006B7311">
      <w:pPr>
        <w:rPr>
          <w:rFonts w:ascii="Arial" w:hAnsi="Arial" w:cs="Arial"/>
          <w:color w:val="0E0E0F"/>
          <w:spacing w:val="-4"/>
        </w:rPr>
      </w:pPr>
      <w:proofErr w:type="spellStart"/>
      <w:r>
        <w:rPr>
          <w:rFonts w:ascii="Arial" w:hAnsi="Arial" w:cs="Arial"/>
          <w:b/>
          <w:bCs/>
          <w:color w:val="000000"/>
          <w:shd w:val="clear" w:color="auto" w:fill="DDE1C2"/>
        </w:rPr>
        <w:t>free</w:t>
      </w:r>
      <w:proofErr w:type="spellEnd"/>
      <w:r>
        <w:rPr>
          <w:rFonts w:ascii="Arial" w:hAnsi="Arial" w:cs="Arial"/>
          <w:color w:val="0E0E0F"/>
          <w:spacing w:val="-4"/>
        </w:rPr>
        <w:t xml:space="preserve"> – информация об оперативной памяти</w:t>
      </w:r>
    </w:p>
    <w:p w14:paraId="28FF4B82" w14:textId="77777777" w:rsidR="00B74803" w:rsidRDefault="006B7311">
      <w:pPr>
        <w:rPr>
          <w:rFonts w:ascii="Arial" w:hAnsi="Arial" w:cs="Arial"/>
          <w:color w:val="0E0E0F"/>
          <w:spacing w:val="-4"/>
        </w:rPr>
      </w:pPr>
      <w:proofErr w:type="spellStart"/>
      <w:r>
        <w:rPr>
          <w:rFonts w:ascii="Arial" w:hAnsi="Arial" w:cs="Arial"/>
          <w:b/>
          <w:bCs/>
          <w:color w:val="000000"/>
          <w:shd w:val="clear" w:color="auto" w:fill="DDE1C2"/>
        </w:rPr>
        <w:t>df</w:t>
      </w:r>
      <w:proofErr w:type="spellEnd"/>
      <w:r>
        <w:rPr>
          <w:rFonts w:ascii="Arial" w:hAnsi="Arial" w:cs="Arial"/>
          <w:color w:val="0E0E0F"/>
          <w:spacing w:val="-4"/>
        </w:rPr>
        <w:t xml:space="preserve"> - информация о дисковой памяти</w:t>
      </w:r>
    </w:p>
    <w:p w14:paraId="65008621" w14:textId="77777777" w:rsidR="00B74803" w:rsidRDefault="006B7311">
      <w:pPr>
        <w:rPr>
          <w:rFonts w:ascii="Arial" w:hAnsi="Arial" w:cs="Arial"/>
          <w:color w:val="0E0E0F"/>
          <w:spacing w:val="-4"/>
        </w:rPr>
      </w:pPr>
      <w:proofErr w:type="spellStart"/>
      <w:r>
        <w:rPr>
          <w:rFonts w:ascii="Arial" w:hAnsi="Arial" w:cs="Arial"/>
          <w:b/>
          <w:bCs/>
          <w:color w:val="000000"/>
          <w:shd w:val="clear" w:color="auto" w:fill="DDE1C2"/>
        </w:rPr>
        <w:t>nice</w:t>
      </w:r>
      <w:proofErr w:type="spellEnd"/>
      <w:r>
        <w:rPr>
          <w:rFonts w:ascii="Arial" w:hAnsi="Arial" w:cs="Arial"/>
          <w:color w:val="0E0E0F"/>
          <w:spacing w:val="-4"/>
        </w:rPr>
        <w:t xml:space="preserve"> – изменение приоритета команды. Понижение приоритета </w:t>
      </w:r>
      <w:proofErr w:type="gramStart"/>
      <w:r>
        <w:rPr>
          <w:rFonts w:ascii="Arial" w:hAnsi="Arial" w:cs="Arial"/>
          <w:color w:val="0E0E0F"/>
          <w:spacing w:val="-4"/>
        </w:rPr>
        <w:t>1..</w:t>
      </w:r>
      <w:proofErr w:type="gramEnd"/>
      <w:r>
        <w:rPr>
          <w:rFonts w:ascii="Arial" w:hAnsi="Arial" w:cs="Arial"/>
          <w:color w:val="0E0E0F"/>
          <w:spacing w:val="-4"/>
        </w:rPr>
        <w:t xml:space="preserve">19, с </w:t>
      </w:r>
      <w:proofErr w:type="spellStart"/>
      <w:r>
        <w:rPr>
          <w:rFonts w:ascii="Arial" w:hAnsi="Arial" w:cs="Arial"/>
          <w:color w:val="0E0E0F"/>
          <w:spacing w:val="-4"/>
          <w:lang w:val="en-US"/>
        </w:rPr>
        <w:t>sudo</w:t>
      </w:r>
      <w:proofErr w:type="spellEnd"/>
      <w:r>
        <w:rPr>
          <w:rFonts w:ascii="Arial" w:hAnsi="Arial" w:cs="Arial"/>
          <w:color w:val="0E0E0F"/>
          <w:spacing w:val="-4"/>
        </w:rPr>
        <w:t xml:space="preserve"> – повышение (--10)</w:t>
      </w:r>
    </w:p>
    <w:p w14:paraId="602679E7" w14:textId="77777777" w:rsidR="00B74803" w:rsidRDefault="006B7311">
      <w:pPr>
        <w:rPr>
          <w:rFonts w:ascii="Arial" w:hAnsi="Arial" w:cs="Arial"/>
          <w:color w:val="0E0E0F"/>
          <w:spacing w:val="-4"/>
        </w:rPr>
      </w:pPr>
      <w:proofErr w:type="spellStart"/>
      <w:r>
        <w:rPr>
          <w:rFonts w:ascii="Arial" w:hAnsi="Arial" w:cs="Arial"/>
          <w:b/>
          <w:bCs/>
          <w:color w:val="000000"/>
          <w:shd w:val="clear" w:color="auto" w:fill="DDE1C2"/>
        </w:rPr>
        <w:t>nohup</w:t>
      </w:r>
      <w:proofErr w:type="spellEnd"/>
      <w:r>
        <w:rPr>
          <w:rFonts w:ascii="Arial" w:hAnsi="Arial" w:cs="Arial"/>
          <w:color w:val="0E0E0F"/>
          <w:spacing w:val="-4"/>
        </w:rPr>
        <w:t xml:space="preserve"> - выполняет запуск команды в режиме игнорирования сигналов. Не игнорируются только сигналы SIGHUP и SIGQUIT</w:t>
      </w:r>
    </w:p>
    <w:p w14:paraId="3F1F6B8F" w14:textId="77777777" w:rsidR="00B74803" w:rsidRDefault="006B7311">
      <w:pPr>
        <w:rPr>
          <w:rFonts w:ascii="Arial" w:hAnsi="Arial" w:cs="Arial"/>
          <w:color w:val="0E0E0F"/>
          <w:spacing w:val="-4"/>
        </w:rPr>
      </w:pPr>
      <w:proofErr w:type="spellStart"/>
      <w:r>
        <w:rPr>
          <w:rFonts w:ascii="Arial" w:hAnsi="Arial" w:cs="Arial"/>
          <w:b/>
          <w:bCs/>
          <w:color w:val="000000"/>
          <w:shd w:val="clear" w:color="auto" w:fill="DDE1C2"/>
        </w:rPr>
        <w:t>nohup</w:t>
      </w:r>
      <w:proofErr w:type="spellEnd"/>
      <w:r>
        <w:rPr>
          <w:rFonts w:ascii="Arial" w:hAnsi="Arial" w:cs="Arial"/>
          <w:color w:val="0E0E0F"/>
          <w:spacing w:val="-4"/>
        </w:rPr>
        <w:t xml:space="preserve"> - игнорирование сигналов прерывания</w:t>
      </w:r>
    </w:p>
    <w:p w14:paraId="336E2238" w14:textId="77777777" w:rsidR="00B74803" w:rsidRDefault="006B7311">
      <w:pPr>
        <w:rPr>
          <w:rFonts w:ascii="Arial" w:hAnsi="Arial" w:cs="Arial"/>
          <w:color w:val="0E0E0F"/>
          <w:spacing w:val="-4"/>
        </w:rPr>
      </w:pPr>
      <w:proofErr w:type="spellStart"/>
      <w:r>
        <w:rPr>
          <w:rFonts w:ascii="Arial" w:hAnsi="Arial" w:cs="Arial"/>
          <w:b/>
          <w:bCs/>
          <w:color w:val="000000"/>
          <w:shd w:val="clear" w:color="auto" w:fill="DDE1C2"/>
        </w:rPr>
        <w:lastRenderedPageBreak/>
        <w:t>kill</w:t>
      </w:r>
      <w:proofErr w:type="spellEnd"/>
      <w:r>
        <w:rPr>
          <w:rFonts w:ascii="Arial" w:hAnsi="Arial" w:cs="Arial"/>
          <w:color w:val="0E0E0F"/>
          <w:spacing w:val="-4"/>
        </w:rPr>
        <w:t xml:space="preserve"> - принудительное завершение процесса</w:t>
      </w:r>
    </w:p>
    <w:p w14:paraId="23238CF2" w14:textId="77777777" w:rsidR="00B74803" w:rsidRDefault="006B7311">
      <w:pPr>
        <w:rPr>
          <w:rFonts w:ascii="Arial" w:hAnsi="Arial" w:cs="Arial"/>
          <w:color w:val="0E0E0F"/>
          <w:spacing w:val="-4"/>
        </w:rPr>
      </w:pPr>
      <w:proofErr w:type="spellStart"/>
      <w:r>
        <w:rPr>
          <w:rFonts w:ascii="Arial" w:hAnsi="Arial" w:cs="Arial"/>
          <w:b/>
          <w:bCs/>
          <w:color w:val="000000"/>
          <w:shd w:val="clear" w:color="auto" w:fill="DDE1C2"/>
        </w:rPr>
        <w:t>jobs</w:t>
      </w:r>
      <w:proofErr w:type="spellEnd"/>
      <w:r>
        <w:rPr>
          <w:rFonts w:ascii="Arial" w:hAnsi="Arial" w:cs="Arial"/>
          <w:b/>
          <w:bCs/>
          <w:color w:val="000000"/>
          <w:shd w:val="clear" w:color="auto" w:fill="DDE1C2"/>
        </w:rPr>
        <w:t xml:space="preserve">, </w:t>
      </w:r>
      <w:proofErr w:type="spellStart"/>
      <w:r>
        <w:rPr>
          <w:rFonts w:ascii="Arial" w:hAnsi="Arial" w:cs="Arial"/>
          <w:b/>
          <w:bCs/>
          <w:color w:val="000000"/>
          <w:shd w:val="clear" w:color="auto" w:fill="DDE1C2"/>
        </w:rPr>
        <w:t>fg</w:t>
      </w:r>
      <w:proofErr w:type="spellEnd"/>
      <w:r>
        <w:rPr>
          <w:rFonts w:ascii="Arial" w:hAnsi="Arial" w:cs="Arial"/>
          <w:b/>
          <w:bCs/>
          <w:color w:val="000000"/>
          <w:shd w:val="clear" w:color="auto" w:fill="DDE1C2"/>
        </w:rPr>
        <w:t xml:space="preserve">, </w:t>
      </w:r>
      <w:proofErr w:type="spellStart"/>
      <w:r>
        <w:rPr>
          <w:rFonts w:ascii="Arial" w:hAnsi="Arial" w:cs="Arial"/>
          <w:b/>
          <w:bCs/>
          <w:color w:val="000000"/>
          <w:shd w:val="clear" w:color="auto" w:fill="DDE1C2"/>
        </w:rPr>
        <w:t>bg</w:t>
      </w:r>
      <w:proofErr w:type="spellEnd"/>
      <w:r>
        <w:rPr>
          <w:rFonts w:ascii="Arial" w:hAnsi="Arial" w:cs="Arial"/>
          <w:color w:val="0E0E0F"/>
          <w:spacing w:val="-4"/>
        </w:rPr>
        <w:t xml:space="preserve"> - команды выполнения процессов в фоновом режиме </w:t>
      </w:r>
    </w:p>
    <w:p w14:paraId="25E2E826" w14:textId="77777777" w:rsidR="00B74803" w:rsidRDefault="006B7311">
      <w:pPr>
        <w:rPr>
          <w:rFonts w:ascii="Arial" w:hAnsi="Arial" w:cs="Arial"/>
          <w:color w:val="0E0E0F"/>
          <w:spacing w:val="-4"/>
        </w:rPr>
      </w:pPr>
      <w:ins w:id="5" w:author="Дмитрий Сафронов" w:date="2024-03-13T08:59:00Z">
        <w:r>
          <w:rPr>
            <w:rFonts w:ascii="Arial" w:hAnsi="Arial" w:cs="Arial"/>
            <w:b/>
            <w:bCs/>
            <w:color w:val="0E0E0F"/>
            <w:spacing w:val="-4"/>
            <w:lang w:val="en-US"/>
          </w:rPr>
          <w:t>load</w:t>
        </w:r>
        <w:r>
          <w:rPr>
            <w:rFonts w:ascii="Arial" w:hAnsi="Arial" w:cs="Arial"/>
            <w:b/>
            <w:bCs/>
            <w:color w:val="0E0E0F"/>
            <w:spacing w:val="-4"/>
          </w:rPr>
          <w:t xml:space="preserve"> </w:t>
        </w:r>
        <w:r>
          <w:rPr>
            <w:rFonts w:ascii="Arial" w:hAnsi="Arial" w:cs="Arial"/>
            <w:b/>
            <w:bCs/>
            <w:color w:val="0E0E0F"/>
            <w:spacing w:val="-4"/>
            <w:lang w:val="en-US"/>
          </w:rPr>
          <w:t>average</w:t>
        </w:r>
        <w:r>
          <w:rPr>
            <w:rFonts w:ascii="Arial" w:hAnsi="Arial" w:cs="Arial"/>
            <w:b/>
            <w:bCs/>
            <w:color w:val="0E0E0F"/>
            <w:spacing w:val="-4"/>
          </w:rPr>
          <w:t xml:space="preserve"> </w:t>
        </w:r>
        <w:r>
          <w:rPr>
            <w:rFonts w:ascii="Arial" w:hAnsi="Arial" w:cs="Arial"/>
            <w:color w:val="0E0E0F"/>
            <w:spacing w:val="-4"/>
          </w:rPr>
          <w:t xml:space="preserve">– среднее количество процессов </w:t>
        </w:r>
        <w:r>
          <w:rPr>
            <w:rFonts w:ascii="Arial" w:hAnsi="Arial" w:cs="Arial"/>
            <w:b/>
            <w:bCs/>
            <w:color w:val="0E0E0F"/>
            <w:spacing w:val="-4"/>
          </w:rPr>
          <w:t>И</w:t>
        </w:r>
        <w:r>
          <w:rPr>
            <w:rFonts w:ascii="Arial" w:hAnsi="Arial" w:cs="Arial"/>
            <w:color w:val="0E0E0F"/>
            <w:spacing w:val="-4"/>
          </w:rPr>
          <w:t xml:space="preserve"> операций ввода\вывода в процессорной очереди</w:t>
        </w:r>
      </w:ins>
    </w:p>
    <w:p w14:paraId="0CF0B12E" w14:textId="77777777" w:rsidR="00B74803" w:rsidRDefault="00B74803">
      <w:pPr>
        <w:rPr>
          <w:rFonts w:ascii="Arial" w:hAnsi="Arial" w:cs="Arial"/>
          <w:color w:val="0E0E0F"/>
          <w:spacing w:val="-4"/>
        </w:rPr>
      </w:pPr>
    </w:p>
    <w:p w14:paraId="08C9EE1B" w14:textId="77777777" w:rsidR="00B74803" w:rsidRDefault="006B7311">
      <w:pPr>
        <w:rPr>
          <w:rFonts w:ascii="Arial" w:hAnsi="Arial" w:cs="Arial"/>
          <w:color w:val="0E0E0F"/>
          <w:spacing w:val="-4"/>
        </w:rPr>
      </w:pPr>
      <w:r>
        <w:rPr>
          <w:rFonts w:ascii="Arial" w:hAnsi="Arial" w:cs="Arial"/>
          <w:color w:val="0E0E0F"/>
          <w:spacing w:val="-4"/>
        </w:rPr>
        <w:t>Есть логин пароль, IP</w:t>
      </w:r>
      <w:proofErr w:type="gramStart"/>
      <w:r>
        <w:rPr>
          <w:rFonts w:ascii="Arial" w:hAnsi="Arial" w:cs="Arial"/>
          <w:color w:val="0E0E0F"/>
          <w:spacing w:val="-4"/>
        </w:rPr>
        <w:t>.</w:t>
      </w:r>
      <w:proofErr w:type="gramEnd"/>
      <w:r>
        <w:rPr>
          <w:rFonts w:ascii="Arial" w:hAnsi="Arial" w:cs="Arial"/>
          <w:color w:val="0E0E0F"/>
          <w:spacing w:val="-4"/>
        </w:rPr>
        <w:t xml:space="preserve"> как осмотреться на машине?</w:t>
      </w:r>
    </w:p>
    <w:p w14:paraId="45C044B8" w14:textId="77777777" w:rsidR="00B74803" w:rsidRDefault="006B7311">
      <w:pPr>
        <w:numPr>
          <w:ilvl w:val="0"/>
          <w:numId w:val="32"/>
        </w:numPr>
        <w:tabs>
          <w:tab w:val="left" w:pos="0"/>
        </w:tabs>
        <w:rPr>
          <w:rFonts w:ascii="Arial" w:hAnsi="Arial" w:cs="Arial"/>
          <w:color w:val="0E0E0F"/>
          <w:spacing w:val="-4"/>
        </w:rPr>
      </w:pPr>
      <w:r>
        <w:rPr>
          <w:rFonts w:ascii="Arial" w:hAnsi="Arial" w:cs="Arial"/>
          <w:color w:val="0E0E0F"/>
          <w:spacing w:val="-4"/>
        </w:rPr>
        <w:t>/</w:t>
      </w:r>
      <w:proofErr w:type="spellStart"/>
      <w:r>
        <w:rPr>
          <w:rFonts w:ascii="Arial" w:hAnsi="Arial" w:cs="Arial"/>
          <w:color w:val="0E0E0F"/>
          <w:spacing w:val="-4"/>
        </w:rPr>
        <w:t>var</w:t>
      </w:r>
      <w:proofErr w:type="spellEnd"/>
      <w:r>
        <w:rPr>
          <w:rFonts w:ascii="Arial" w:hAnsi="Arial" w:cs="Arial"/>
          <w:color w:val="0E0E0F"/>
          <w:spacing w:val="-4"/>
        </w:rPr>
        <w:t>/</w:t>
      </w:r>
      <w:proofErr w:type="spellStart"/>
      <w:r>
        <w:rPr>
          <w:rFonts w:ascii="Arial" w:hAnsi="Arial" w:cs="Arial"/>
          <w:color w:val="0E0E0F"/>
          <w:spacing w:val="-4"/>
        </w:rPr>
        <w:t>log</w:t>
      </w:r>
      <w:proofErr w:type="spellEnd"/>
      <w:r>
        <w:rPr>
          <w:rFonts w:ascii="Arial" w:hAnsi="Arial" w:cs="Arial"/>
          <w:color w:val="0E0E0F"/>
          <w:spacing w:val="-4"/>
        </w:rPr>
        <w:t>/</w:t>
      </w:r>
    </w:p>
    <w:p w14:paraId="7C19288C" w14:textId="77777777" w:rsidR="00B74803" w:rsidRDefault="006B7311">
      <w:pPr>
        <w:numPr>
          <w:ilvl w:val="0"/>
          <w:numId w:val="32"/>
        </w:numPr>
        <w:tabs>
          <w:tab w:val="left" w:pos="0"/>
        </w:tabs>
        <w:rPr>
          <w:rFonts w:ascii="Arial" w:hAnsi="Arial" w:cs="Arial"/>
          <w:color w:val="0E0E0F"/>
          <w:spacing w:val="-4"/>
        </w:rPr>
      </w:pPr>
      <w:proofErr w:type="spellStart"/>
      <w:r>
        <w:rPr>
          <w:rFonts w:ascii="Arial" w:hAnsi="Arial" w:cs="Arial"/>
          <w:color w:val="0E0E0F"/>
          <w:spacing w:val="-4"/>
        </w:rPr>
        <w:t>dmesg</w:t>
      </w:r>
      <w:proofErr w:type="spellEnd"/>
      <w:r>
        <w:rPr>
          <w:rFonts w:ascii="Arial" w:hAnsi="Arial" w:cs="Arial"/>
          <w:color w:val="0E0E0F"/>
          <w:spacing w:val="-4"/>
        </w:rPr>
        <w:t xml:space="preserve"> - логи ядра,</w:t>
      </w:r>
    </w:p>
    <w:p w14:paraId="6C357DAA" w14:textId="77777777" w:rsidR="00B74803" w:rsidRDefault="006B7311">
      <w:pPr>
        <w:numPr>
          <w:ilvl w:val="0"/>
          <w:numId w:val="32"/>
        </w:numPr>
        <w:tabs>
          <w:tab w:val="left" w:pos="0"/>
        </w:tabs>
        <w:rPr>
          <w:rFonts w:ascii="Arial" w:hAnsi="Arial" w:cs="Arial"/>
          <w:color w:val="0E0E0F"/>
          <w:spacing w:val="-4"/>
        </w:rPr>
      </w:pPr>
      <w:r>
        <w:rPr>
          <w:rFonts w:ascii="Arial" w:hAnsi="Arial" w:cs="Arial"/>
          <w:color w:val="0E0E0F"/>
          <w:spacing w:val="-4"/>
        </w:rPr>
        <w:t>логи контейнеров на хосте</w:t>
      </w:r>
    </w:p>
    <w:p w14:paraId="5B22D7DF" w14:textId="77777777" w:rsidR="00B74803" w:rsidRDefault="006B7311">
      <w:pPr>
        <w:numPr>
          <w:ilvl w:val="0"/>
          <w:numId w:val="32"/>
        </w:numPr>
        <w:tabs>
          <w:tab w:val="left" w:pos="0"/>
        </w:tabs>
        <w:rPr>
          <w:rFonts w:ascii="Arial" w:hAnsi="Arial" w:cs="Arial"/>
          <w:color w:val="0E0E0F"/>
          <w:spacing w:val="-4"/>
        </w:rPr>
      </w:pPr>
      <w:r>
        <w:rPr>
          <w:rFonts w:ascii="Arial" w:hAnsi="Arial" w:cs="Arial"/>
          <w:color w:val="0E0E0F"/>
          <w:spacing w:val="-4"/>
        </w:rPr>
        <w:t xml:space="preserve">количество </w:t>
      </w:r>
      <w:proofErr w:type="spellStart"/>
      <w:r>
        <w:rPr>
          <w:rFonts w:ascii="Arial" w:hAnsi="Arial" w:cs="Arial"/>
          <w:color w:val="0E0E0F"/>
          <w:spacing w:val="-4"/>
        </w:rPr>
        <w:t>inod</w:t>
      </w:r>
      <w:proofErr w:type="spellEnd"/>
    </w:p>
    <w:p w14:paraId="62C05C41" w14:textId="77777777" w:rsidR="00B74803" w:rsidRDefault="006B7311">
      <w:pPr>
        <w:numPr>
          <w:ilvl w:val="0"/>
          <w:numId w:val="32"/>
        </w:numPr>
        <w:tabs>
          <w:tab w:val="left" w:pos="0"/>
        </w:tabs>
        <w:rPr>
          <w:rFonts w:ascii="Arial" w:hAnsi="Arial" w:cs="Arial"/>
          <w:color w:val="0E0E0F"/>
          <w:spacing w:val="-4"/>
        </w:rPr>
      </w:pPr>
      <w:proofErr w:type="spellStart"/>
      <w:r>
        <w:rPr>
          <w:rFonts w:ascii="Arial" w:hAnsi="Arial" w:cs="Arial"/>
          <w:color w:val="0E0E0F"/>
          <w:spacing w:val="-4"/>
        </w:rPr>
        <w:t>iostat</w:t>
      </w:r>
      <w:proofErr w:type="spellEnd"/>
    </w:p>
    <w:p w14:paraId="08A00614" w14:textId="77777777" w:rsidR="00B74803" w:rsidRDefault="006B7311">
      <w:pPr>
        <w:numPr>
          <w:ilvl w:val="0"/>
          <w:numId w:val="32"/>
        </w:numPr>
        <w:tabs>
          <w:tab w:val="left" w:pos="0"/>
        </w:tabs>
        <w:rPr>
          <w:rFonts w:ascii="Arial" w:hAnsi="Arial" w:cs="Arial"/>
          <w:color w:val="0E0E0F"/>
          <w:spacing w:val="-4"/>
        </w:rPr>
      </w:pPr>
      <w:proofErr w:type="spellStart"/>
      <w:r>
        <w:rPr>
          <w:rFonts w:ascii="Arial" w:hAnsi="Arial" w:cs="Arial"/>
          <w:color w:val="0E0E0F"/>
          <w:spacing w:val="-4"/>
        </w:rPr>
        <w:t>top</w:t>
      </w:r>
      <w:proofErr w:type="spellEnd"/>
    </w:p>
    <w:p w14:paraId="7E15E648" w14:textId="77777777" w:rsidR="00B74803" w:rsidRDefault="006B7311">
      <w:pPr>
        <w:numPr>
          <w:ilvl w:val="0"/>
          <w:numId w:val="32"/>
        </w:numPr>
        <w:tabs>
          <w:tab w:val="left" w:pos="0"/>
        </w:tabs>
        <w:rPr>
          <w:rFonts w:ascii="Arial" w:hAnsi="Arial" w:cs="Arial"/>
          <w:color w:val="0E0E0F"/>
          <w:spacing w:val="-4"/>
        </w:rPr>
      </w:pPr>
      <w:proofErr w:type="spellStart"/>
      <w:r>
        <w:rPr>
          <w:rFonts w:ascii="Arial" w:hAnsi="Arial" w:cs="Arial"/>
          <w:color w:val="0E0E0F"/>
          <w:spacing w:val="-4"/>
        </w:rPr>
        <w:t>lsblk</w:t>
      </w:r>
      <w:proofErr w:type="spellEnd"/>
    </w:p>
    <w:p w14:paraId="29306120" w14:textId="77777777" w:rsidR="00B74803" w:rsidRDefault="006B7311">
      <w:pPr>
        <w:numPr>
          <w:ilvl w:val="0"/>
          <w:numId w:val="32"/>
        </w:numPr>
        <w:tabs>
          <w:tab w:val="left" w:pos="0"/>
        </w:tabs>
        <w:rPr>
          <w:rFonts w:ascii="Arial" w:hAnsi="Arial" w:cs="Arial"/>
          <w:color w:val="0E0E0F"/>
          <w:spacing w:val="-4"/>
        </w:rPr>
      </w:pPr>
      <w:proofErr w:type="spellStart"/>
      <w:r>
        <w:rPr>
          <w:rFonts w:ascii="Arial" w:hAnsi="Arial" w:cs="Arial"/>
          <w:color w:val="0E0E0F"/>
          <w:spacing w:val="-4"/>
        </w:rPr>
        <w:t>fstab</w:t>
      </w:r>
      <w:proofErr w:type="spellEnd"/>
    </w:p>
    <w:p w14:paraId="400AE3F7" w14:textId="77777777" w:rsidR="00B74803" w:rsidRDefault="006B7311">
      <w:pPr>
        <w:numPr>
          <w:ilvl w:val="0"/>
          <w:numId w:val="32"/>
        </w:numPr>
        <w:tabs>
          <w:tab w:val="left" w:pos="0"/>
        </w:tabs>
        <w:rPr>
          <w:rFonts w:ascii="Arial" w:hAnsi="Arial" w:cs="Arial"/>
          <w:color w:val="0E0E0F"/>
          <w:spacing w:val="-4"/>
        </w:rPr>
      </w:pPr>
      <w:proofErr w:type="spellStart"/>
      <w:r>
        <w:rPr>
          <w:rFonts w:ascii="Arial" w:hAnsi="Arial" w:cs="Arial"/>
          <w:color w:val="0E0E0F"/>
          <w:spacing w:val="-4"/>
        </w:rPr>
        <w:t>ss</w:t>
      </w:r>
      <w:proofErr w:type="spellEnd"/>
      <w:r>
        <w:rPr>
          <w:rFonts w:ascii="Arial" w:hAnsi="Arial" w:cs="Arial"/>
          <w:color w:val="0E0E0F"/>
          <w:spacing w:val="-4"/>
        </w:rPr>
        <w:t xml:space="preserve"> -p</w:t>
      </w:r>
    </w:p>
    <w:p w14:paraId="7CD83E50" w14:textId="77777777" w:rsidR="00B74803" w:rsidRDefault="006B7311">
      <w:pPr>
        <w:rPr>
          <w:rFonts w:ascii="Arial" w:hAnsi="Arial" w:cs="Arial"/>
          <w:color w:val="0E0E0F"/>
          <w:spacing w:val="-4"/>
        </w:rPr>
      </w:pPr>
      <w:r>
        <w:br/>
      </w:r>
      <w:r>
        <w:rPr>
          <w:rFonts w:ascii="Arial" w:hAnsi="Arial" w:cs="Arial"/>
          <w:color w:val="0E0E0F"/>
          <w:spacing w:val="-4"/>
        </w:rPr>
        <w:t xml:space="preserve">Осмотреться на сервисе через </w:t>
      </w:r>
      <w:proofErr w:type="spellStart"/>
      <w:r>
        <w:rPr>
          <w:rFonts w:ascii="Arial" w:hAnsi="Arial" w:cs="Arial"/>
          <w:color w:val="0E0E0F"/>
          <w:spacing w:val="-4"/>
        </w:rPr>
        <w:t>ssh</w:t>
      </w:r>
      <w:proofErr w:type="spellEnd"/>
    </w:p>
    <w:p w14:paraId="0EDB7D20" w14:textId="77777777" w:rsidR="00B74803" w:rsidRDefault="006B7311">
      <w:pPr>
        <w:numPr>
          <w:ilvl w:val="0"/>
          <w:numId w:val="32"/>
        </w:numPr>
        <w:tabs>
          <w:tab w:val="left" w:pos="0"/>
        </w:tabs>
        <w:rPr>
          <w:rFonts w:ascii="Arial" w:hAnsi="Arial" w:cs="Arial"/>
          <w:color w:val="0E0E0F"/>
          <w:spacing w:val="-4"/>
        </w:rPr>
      </w:pPr>
      <w:r>
        <w:rPr>
          <w:rFonts w:ascii="Arial" w:hAnsi="Arial" w:cs="Arial"/>
          <w:color w:val="0E0E0F"/>
          <w:spacing w:val="-4"/>
        </w:rPr>
        <w:t>посмотреть открытые порты:</w:t>
      </w:r>
      <w:r>
        <w:rPr>
          <w:rFonts w:ascii="Arial" w:hAnsi="Arial" w:cs="Arial"/>
          <w:color w:val="0E0E0F"/>
          <w:spacing w:val="-4"/>
        </w:rPr>
        <w:br/>
      </w:r>
      <w:proofErr w:type="spellStart"/>
      <w:r>
        <w:rPr>
          <w:rFonts w:ascii="Arial" w:hAnsi="Arial" w:cs="Arial"/>
          <w:color w:val="0E0E0F"/>
          <w:spacing w:val="-4"/>
        </w:rPr>
        <w:t>lsof</w:t>
      </w:r>
      <w:proofErr w:type="spellEnd"/>
      <w:r>
        <w:rPr>
          <w:rFonts w:ascii="Arial" w:hAnsi="Arial" w:cs="Arial"/>
          <w:color w:val="0E0E0F"/>
          <w:spacing w:val="-4"/>
        </w:rPr>
        <w:t xml:space="preserve"> -i</w:t>
      </w:r>
      <w:r>
        <w:rPr>
          <w:rFonts w:ascii="Arial" w:hAnsi="Arial" w:cs="Arial"/>
          <w:color w:val="0E0E0F"/>
          <w:spacing w:val="-4"/>
        </w:rPr>
        <w:br/>
      </w:r>
      <w:proofErr w:type="spellStart"/>
      <w:r>
        <w:rPr>
          <w:rFonts w:ascii="Arial" w:hAnsi="Arial" w:cs="Arial"/>
          <w:color w:val="0E0E0F"/>
          <w:spacing w:val="-4"/>
        </w:rPr>
        <w:t>netcat</w:t>
      </w:r>
      <w:proofErr w:type="spellEnd"/>
      <w:r>
        <w:rPr>
          <w:rFonts w:ascii="Arial" w:hAnsi="Arial" w:cs="Arial"/>
          <w:color w:val="0E0E0F"/>
          <w:spacing w:val="-4"/>
        </w:rPr>
        <w:t xml:space="preserve"> -</w:t>
      </w:r>
      <w:proofErr w:type="spellStart"/>
      <w:r>
        <w:rPr>
          <w:rFonts w:ascii="Arial" w:hAnsi="Arial" w:cs="Arial"/>
          <w:color w:val="0E0E0F"/>
          <w:spacing w:val="-4"/>
        </w:rPr>
        <w:t>tunapl</w:t>
      </w:r>
      <w:proofErr w:type="spellEnd"/>
      <w:r>
        <w:rPr>
          <w:rFonts w:ascii="Arial" w:hAnsi="Arial" w:cs="Arial"/>
          <w:color w:val="0E0E0F"/>
          <w:spacing w:val="-4"/>
        </w:rPr>
        <w:br/>
      </w:r>
      <w:proofErr w:type="spellStart"/>
      <w:r>
        <w:rPr>
          <w:rFonts w:ascii="Arial" w:hAnsi="Arial" w:cs="Arial"/>
          <w:color w:val="0E0E0F"/>
          <w:spacing w:val="-4"/>
        </w:rPr>
        <w:t>ss</w:t>
      </w:r>
      <w:proofErr w:type="spellEnd"/>
      <w:r>
        <w:rPr>
          <w:rFonts w:ascii="Arial" w:hAnsi="Arial" w:cs="Arial"/>
          <w:color w:val="0E0E0F"/>
          <w:spacing w:val="-4"/>
        </w:rPr>
        <w:t xml:space="preserve"> -</w:t>
      </w:r>
      <w:proofErr w:type="spellStart"/>
      <w:r>
        <w:rPr>
          <w:rFonts w:ascii="Arial" w:hAnsi="Arial" w:cs="Arial"/>
          <w:color w:val="0E0E0F"/>
          <w:spacing w:val="-4"/>
        </w:rPr>
        <w:t>tunapl</w:t>
      </w:r>
      <w:proofErr w:type="spellEnd"/>
    </w:p>
    <w:p w14:paraId="155BE40F" w14:textId="77777777" w:rsidR="00B74803" w:rsidRDefault="006B7311">
      <w:pPr>
        <w:numPr>
          <w:ilvl w:val="0"/>
          <w:numId w:val="32"/>
        </w:numPr>
        <w:tabs>
          <w:tab w:val="left" w:pos="0"/>
        </w:tabs>
        <w:rPr>
          <w:rFonts w:ascii="Arial" w:hAnsi="Arial" w:cs="Arial"/>
          <w:color w:val="0E0E0F"/>
          <w:spacing w:val="-4"/>
        </w:rPr>
      </w:pPr>
      <w:r>
        <w:rPr>
          <w:rFonts w:ascii="Arial" w:hAnsi="Arial" w:cs="Arial"/>
          <w:color w:val="0E0E0F"/>
          <w:spacing w:val="-4"/>
        </w:rPr>
        <w:t xml:space="preserve">посмотреть открытые сокеты: </w:t>
      </w:r>
      <w:proofErr w:type="spellStart"/>
      <w:r>
        <w:rPr>
          <w:rFonts w:ascii="Arial" w:hAnsi="Arial" w:cs="Arial"/>
          <w:color w:val="0E0E0F"/>
          <w:spacing w:val="-4"/>
        </w:rPr>
        <w:t>lsof</w:t>
      </w:r>
      <w:proofErr w:type="spellEnd"/>
      <w:r>
        <w:rPr>
          <w:rFonts w:ascii="Arial" w:hAnsi="Arial" w:cs="Arial"/>
          <w:color w:val="0E0E0F"/>
          <w:spacing w:val="-4"/>
        </w:rPr>
        <w:t xml:space="preserve"> -i -U</w:t>
      </w:r>
    </w:p>
    <w:p w14:paraId="0148C61B" w14:textId="77777777" w:rsidR="00B74803" w:rsidRDefault="006B7311">
      <w:pPr>
        <w:numPr>
          <w:ilvl w:val="0"/>
          <w:numId w:val="32"/>
        </w:numPr>
        <w:tabs>
          <w:tab w:val="left" w:pos="0"/>
        </w:tabs>
        <w:rPr>
          <w:rFonts w:ascii="Arial" w:hAnsi="Arial" w:cs="Arial"/>
          <w:color w:val="0E0E0F"/>
          <w:spacing w:val="-4"/>
        </w:rPr>
      </w:pPr>
      <w:r>
        <w:rPr>
          <w:rFonts w:ascii="Arial" w:hAnsi="Arial" w:cs="Arial"/>
          <w:color w:val="0E0E0F"/>
          <w:spacing w:val="-4"/>
        </w:rPr>
        <w:t>посмотреть трафик:</w:t>
      </w:r>
      <w:r>
        <w:rPr>
          <w:rFonts w:ascii="Arial" w:hAnsi="Arial" w:cs="Arial"/>
          <w:color w:val="0E0E0F"/>
          <w:spacing w:val="-4"/>
        </w:rPr>
        <w:br/>
      </w:r>
      <w:proofErr w:type="spellStart"/>
      <w:r>
        <w:rPr>
          <w:rFonts w:ascii="Arial" w:hAnsi="Arial" w:cs="Arial"/>
          <w:color w:val="0E0E0F"/>
          <w:spacing w:val="-4"/>
        </w:rPr>
        <w:t>tcpdump</w:t>
      </w:r>
      <w:proofErr w:type="spellEnd"/>
      <w:r>
        <w:rPr>
          <w:rFonts w:ascii="Arial" w:hAnsi="Arial" w:cs="Arial"/>
          <w:color w:val="0E0E0F"/>
          <w:spacing w:val="-4"/>
        </w:rPr>
        <w:br/>
      </w:r>
      <w:proofErr w:type="spellStart"/>
      <w:r>
        <w:rPr>
          <w:rFonts w:ascii="Arial" w:hAnsi="Arial" w:cs="Arial"/>
          <w:color w:val="0E0E0F"/>
          <w:spacing w:val="-4"/>
        </w:rPr>
        <w:t>iftop</w:t>
      </w:r>
      <w:proofErr w:type="spellEnd"/>
    </w:p>
    <w:p w14:paraId="5FE4A531" w14:textId="77777777" w:rsidR="00B74803" w:rsidRDefault="006B7311">
      <w:pPr>
        <w:numPr>
          <w:ilvl w:val="0"/>
          <w:numId w:val="32"/>
        </w:numPr>
        <w:tabs>
          <w:tab w:val="left" w:pos="0"/>
        </w:tabs>
      </w:pPr>
      <w:r>
        <w:br/>
      </w:r>
    </w:p>
    <w:p w14:paraId="61A22928" w14:textId="77777777" w:rsidR="00B74803" w:rsidRDefault="006B7311">
      <w:pPr>
        <w:rPr>
          <w:rFonts w:ascii="Arial" w:hAnsi="Arial" w:cs="Arial"/>
          <w:color w:val="0E0E0F"/>
          <w:spacing w:val="-4"/>
        </w:rPr>
      </w:pPr>
      <w:hyperlink r:id="rId81">
        <w:r>
          <w:rPr>
            <w:rStyle w:val="Hyperlink"/>
            <w:rFonts w:ascii="Arial" w:hAnsi="Arial" w:cs="Arial"/>
            <w:spacing w:val="-4"/>
          </w:rPr>
          <w:t xml:space="preserve">Дистрибутивы </w:t>
        </w:r>
        <w:r>
          <w:rPr>
            <w:rStyle w:val="Hyperlink"/>
            <w:rFonts w:ascii="Arial" w:hAnsi="Arial" w:cs="Arial"/>
            <w:spacing w:val="-4"/>
            <w:lang w:val="en-US"/>
          </w:rPr>
          <w:t>Linux</w:t>
        </w:r>
      </w:hyperlink>
    </w:p>
    <w:p w14:paraId="2511DF77" w14:textId="77777777" w:rsidR="00B74803" w:rsidRDefault="00B74803">
      <w:pPr>
        <w:rPr>
          <w:rFonts w:ascii="Arial" w:hAnsi="Arial" w:cs="Arial"/>
          <w:color w:val="0E0E0F"/>
          <w:spacing w:val="-4"/>
        </w:rPr>
      </w:pPr>
    </w:p>
    <w:p w14:paraId="39B69C57" w14:textId="77777777" w:rsidR="00B74803" w:rsidRPr="009F7052" w:rsidRDefault="006B7311">
      <w:pPr>
        <w:rPr>
          <w:rFonts w:ascii="Arial" w:hAnsi="Arial" w:cs="Arial"/>
          <w:b/>
          <w:bCs/>
          <w:color w:val="0E0E0F"/>
          <w:spacing w:val="-4"/>
          <w:lang w:val="en-US"/>
        </w:rPr>
      </w:pPr>
      <w:r>
        <w:rPr>
          <w:rFonts w:ascii="Arial" w:hAnsi="Arial" w:cs="Arial"/>
          <w:b/>
          <w:bCs/>
          <w:color w:val="0E0E0F"/>
          <w:spacing w:val="-4"/>
          <w:lang w:val="en-US"/>
        </w:rPr>
        <w:t>Ubuntu</w:t>
      </w:r>
      <w:r w:rsidRPr="009F7052">
        <w:rPr>
          <w:rFonts w:ascii="Arial" w:hAnsi="Arial" w:cs="Arial"/>
          <w:b/>
          <w:bCs/>
          <w:color w:val="0E0E0F"/>
          <w:spacing w:val="-4"/>
          <w:lang w:val="en-US"/>
        </w:rPr>
        <w:t>/</w:t>
      </w:r>
      <w:r>
        <w:rPr>
          <w:rFonts w:ascii="Arial" w:hAnsi="Arial" w:cs="Arial"/>
          <w:b/>
          <w:bCs/>
          <w:color w:val="0E0E0F"/>
          <w:spacing w:val="-4"/>
          <w:lang w:val="en-US"/>
        </w:rPr>
        <w:t>Debian</w:t>
      </w:r>
      <w:r w:rsidRPr="009F7052">
        <w:rPr>
          <w:rFonts w:ascii="Arial" w:hAnsi="Arial" w:cs="Arial"/>
          <w:b/>
          <w:bCs/>
          <w:color w:val="0E0E0F"/>
          <w:spacing w:val="-4"/>
          <w:lang w:val="en-US"/>
        </w:rPr>
        <w:t>/</w:t>
      </w:r>
      <w:r>
        <w:rPr>
          <w:rFonts w:ascii="Arial" w:hAnsi="Arial" w:cs="Arial"/>
          <w:b/>
          <w:bCs/>
          <w:color w:val="0E0E0F"/>
          <w:spacing w:val="-4"/>
          <w:lang w:val="en-US"/>
        </w:rPr>
        <w:t>Kali</w:t>
      </w:r>
      <w:r w:rsidRPr="009F7052">
        <w:rPr>
          <w:rFonts w:ascii="Arial" w:hAnsi="Arial" w:cs="Arial"/>
          <w:b/>
          <w:bCs/>
          <w:color w:val="0E0E0F"/>
          <w:spacing w:val="-4"/>
          <w:lang w:val="en-US"/>
        </w:rPr>
        <w:t>/</w:t>
      </w:r>
      <w:r>
        <w:rPr>
          <w:rFonts w:ascii="Arial" w:hAnsi="Arial" w:cs="Arial"/>
          <w:b/>
          <w:bCs/>
          <w:color w:val="0E0E0F"/>
          <w:spacing w:val="-4"/>
          <w:lang w:val="en-US"/>
        </w:rPr>
        <w:t>Mint</w:t>
      </w:r>
      <w:r w:rsidRPr="009F7052">
        <w:rPr>
          <w:rFonts w:ascii="Arial" w:hAnsi="Arial" w:cs="Arial"/>
          <w:b/>
          <w:bCs/>
          <w:color w:val="0E0E0F"/>
          <w:spacing w:val="-4"/>
          <w:lang w:val="en-US"/>
        </w:rPr>
        <w:t xml:space="preserve"> </w:t>
      </w:r>
      <w:r>
        <w:rPr>
          <w:rFonts w:ascii="Arial" w:hAnsi="Arial" w:cs="Arial"/>
          <w:b/>
          <w:bCs/>
          <w:color w:val="0E0E0F"/>
          <w:spacing w:val="-4"/>
          <w:lang w:val="en-US"/>
        </w:rPr>
        <w:t>Linux</w:t>
      </w:r>
      <w:r w:rsidRPr="009F7052">
        <w:rPr>
          <w:rFonts w:ascii="Arial" w:hAnsi="Arial" w:cs="Arial"/>
          <w:b/>
          <w:bCs/>
          <w:color w:val="0E0E0F"/>
          <w:spacing w:val="-4"/>
          <w:lang w:val="en-US"/>
        </w:rPr>
        <w:t>:</w:t>
      </w:r>
    </w:p>
    <w:p w14:paraId="2D9893B8" w14:textId="77777777" w:rsidR="00B74803" w:rsidRDefault="006B7311">
      <w:pPr>
        <w:rPr>
          <w:rFonts w:ascii="Arial" w:hAnsi="Arial" w:cs="Arial"/>
          <w:color w:val="0E0E0F"/>
          <w:spacing w:val="-4"/>
        </w:rPr>
      </w:pPr>
      <w:proofErr w:type="spellStart"/>
      <w:r>
        <w:rPr>
          <w:rFonts w:ascii="Arial" w:hAnsi="Arial" w:cs="Arial"/>
          <w:color w:val="0E0E0F"/>
          <w:spacing w:val="-4"/>
        </w:rPr>
        <w:t>apt</w:t>
      </w:r>
      <w:proofErr w:type="spellEnd"/>
      <w:r>
        <w:rPr>
          <w:rFonts w:ascii="Arial" w:hAnsi="Arial" w:cs="Arial"/>
          <w:color w:val="0E0E0F"/>
          <w:spacing w:val="-4"/>
        </w:rPr>
        <w:t xml:space="preserve">-get </w:t>
      </w:r>
      <w:proofErr w:type="spellStart"/>
      <w:r>
        <w:rPr>
          <w:rFonts w:ascii="Arial" w:hAnsi="Arial" w:cs="Arial"/>
          <w:color w:val="0E0E0F"/>
          <w:spacing w:val="-4"/>
        </w:rPr>
        <w:t>install</w:t>
      </w:r>
      <w:proofErr w:type="spellEnd"/>
      <w:r>
        <w:rPr>
          <w:rFonts w:ascii="Arial" w:hAnsi="Arial" w:cs="Arial"/>
          <w:color w:val="0E0E0F"/>
          <w:spacing w:val="-4"/>
        </w:rPr>
        <w:t xml:space="preserve">     - скачать и установить программу</w:t>
      </w:r>
    </w:p>
    <w:p w14:paraId="5167B2B7" w14:textId="77777777" w:rsidR="00B74803" w:rsidRDefault="006B7311">
      <w:pPr>
        <w:rPr>
          <w:rFonts w:ascii="Arial" w:hAnsi="Arial" w:cs="Arial"/>
          <w:color w:val="0E0E0F"/>
          <w:spacing w:val="-4"/>
        </w:rPr>
      </w:pPr>
      <w:proofErr w:type="spellStart"/>
      <w:r>
        <w:rPr>
          <w:rFonts w:ascii="Arial" w:hAnsi="Arial" w:cs="Arial"/>
          <w:color w:val="0E0E0F"/>
          <w:spacing w:val="-4"/>
        </w:rPr>
        <w:t>apt</w:t>
      </w:r>
      <w:proofErr w:type="spellEnd"/>
      <w:r>
        <w:rPr>
          <w:rFonts w:ascii="Arial" w:hAnsi="Arial" w:cs="Arial"/>
          <w:color w:val="0E0E0F"/>
          <w:spacing w:val="-4"/>
        </w:rPr>
        <w:t xml:space="preserve">-get </w:t>
      </w:r>
      <w:proofErr w:type="spellStart"/>
      <w:r>
        <w:rPr>
          <w:rFonts w:ascii="Arial" w:hAnsi="Arial" w:cs="Arial"/>
          <w:color w:val="0E0E0F"/>
          <w:spacing w:val="-4"/>
        </w:rPr>
        <w:t>remove</w:t>
      </w:r>
      <w:proofErr w:type="spellEnd"/>
      <w:r>
        <w:rPr>
          <w:rFonts w:ascii="Arial" w:hAnsi="Arial" w:cs="Arial"/>
          <w:color w:val="0E0E0F"/>
          <w:spacing w:val="-4"/>
        </w:rPr>
        <w:t xml:space="preserve">   - удалить программу</w:t>
      </w:r>
    </w:p>
    <w:p w14:paraId="123FEB27" w14:textId="77777777" w:rsidR="00B74803" w:rsidRDefault="006B7311">
      <w:pPr>
        <w:rPr>
          <w:rFonts w:ascii="Arial" w:hAnsi="Arial" w:cs="Arial"/>
          <w:color w:val="0E0E0F"/>
          <w:spacing w:val="-4"/>
        </w:rPr>
      </w:pPr>
      <w:proofErr w:type="spellStart"/>
      <w:r>
        <w:rPr>
          <w:rFonts w:ascii="Arial" w:hAnsi="Arial" w:cs="Arial"/>
          <w:color w:val="0E0E0F"/>
          <w:spacing w:val="-4"/>
        </w:rPr>
        <w:t>dpkg</w:t>
      </w:r>
      <w:proofErr w:type="spellEnd"/>
      <w:r>
        <w:rPr>
          <w:rFonts w:ascii="Arial" w:hAnsi="Arial" w:cs="Arial"/>
          <w:color w:val="0E0E0F"/>
          <w:spacing w:val="-4"/>
        </w:rPr>
        <w:t xml:space="preserve"> –i                - установить программу из файла .</w:t>
      </w:r>
      <w:proofErr w:type="spellStart"/>
      <w:r>
        <w:rPr>
          <w:rFonts w:ascii="Arial" w:hAnsi="Arial" w:cs="Arial"/>
          <w:color w:val="0E0E0F"/>
          <w:spacing w:val="-4"/>
        </w:rPr>
        <w:t>deb</w:t>
      </w:r>
      <w:proofErr w:type="spellEnd"/>
    </w:p>
    <w:p w14:paraId="392CF463" w14:textId="77777777" w:rsidR="00B74803" w:rsidRDefault="006B7311">
      <w:pPr>
        <w:rPr>
          <w:rFonts w:ascii="Arial" w:hAnsi="Arial" w:cs="Arial"/>
          <w:color w:val="0E0E0F"/>
          <w:spacing w:val="-4"/>
          <w:lang w:val="en-US"/>
        </w:rPr>
      </w:pPr>
      <w:proofErr w:type="spellStart"/>
      <w:r>
        <w:rPr>
          <w:rFonts w:ascii="Arial" w:hAnsi="Arial" w:cs="Arial"/>
          <w:color w:val="0E0E0F"/>
          <w:spacing w:val="-4"/>
          <w:lang w:val="en-US"/>
        </w:rPr>
        <w:t>dpkg</w:t>
      </w:r>
      <w:proofErr w:type="spellEnd"/>
      <w:r>
        <w:rPr>
          <w:rFonts w:ascii="Arial" w:hAnsi="Arial" w:cs="Arial"/>
          <w:color w:val="0E0E0F"/>
          <w:spacing w:val="-4"/>
          <w:lang w:val="en-US"/>
        </w:rPr>
        <w:t xml:space="preserve"> –r                - </w:t>
      </w:r>
      <w:r>
        <w:rPr>
          <w:rFonts w:ascii="Arial" w:hAnsi="Arial" w:cs="Arial"/>
          <w:color w:val="0E0E0F"/>
          <w:spacing w:val="-4"/>
        </w:rPr>
        <w:t>удалить</w:t>
      </w:r>
      <w:r>
        <w:rPr>
          <w:rFonts w:ascii="Arial" w:hAnsi="Arial" w:cs="Arial"/>
          <w:color w:val="0E0E0F"/>
          <w:spacing w:val="-4"/>
          <w:lang w:val="en-US"/>
        </w:rPr>
        <w:t xml:space="preserve"> </w:t>
      </w:r>
      <w:r>
        <w:rPr>
          <w:rFonts w:ascii="Arial" w:hAnsi="Arial" w:cs="Arial"/>
          <w:color w:val="0E0E0F"/>
          <w:spacing w:val="-4"/>
        </w:rPr>
        <w:t>программу</w:t>
      </w:r>
    </w:p>
    <w:p w14:paraId="0CA83CCE" w14:textId="77777777" w:rsidR="00B74803" w:rsidRDefault="00B74803">
      <w:pPr>
        <w:rPr>
          <w:rFonts w:ascii="Arial" w:hAnsi="Arial" w:cs="Arial"/>
          <w:color w:val="0E0E0F"/>
          <w:spacing w:val="-4"/>
          <w:lang w:val="en-US"/>
        </w:rPr>
      </w:pPr>
    </w:p>
    <w:p w14:paraId="2D315F36" w14:textId="77777777" w:rsidR="00B74803" w:rsidRDefault="006B7311">
      <w:pPr>
        <w:rPr>
          <w:rFonts w:ascii="Arial" w:hAnsi="Arial" w:cs="Arial"/>
          <w:b/>
          <w:bCs/>
          <w:color w:val="0E0E0F"/>
          <w:spacing w:val="-4"/>
          <w:lang w:val="en-US"/>
        </w:rPr>
      </w:pPr>
      <w:r>
        <w:rPr>
          <w:rFonts w:ascii="Arial" w:hAnsi="Arial" w:cs="Arial"/>
          <w:b/>
          <w:bCs/>
          <w:color w:val="0E0E0F"/>
          <w:spacing w:val="-4"/>
          <w:lang w:val="en-US"/>
        </w:rPr>
        <w:t>RedHat/CentOS/Amazon Linux:</w:t>
      </w:r>
    </w:p>
    <w:p w14:paraId="5A1E732E" w14:textId="77777777" w:rsidR="00B74803" w:rsidRDefault="006B7311">
      <w:pPr>
        <w:rPr>
          <w:rFonts w:ascii="Arial" w:hAnsi="Arial" w:cs="Arial"/>
          <w:color w:val="0E0E0F"/>
          <w:spacing w:val="-4"/>
        </w:rPr>
      </w:pPr>
      <w:proofErr w:type="spellStart"/>
      <w:r>
        <w:rPr>
          <w:rFonts w:ascii="Arial" w:hAnsi="Arial" w:cs="Arial"/>
          <w:color w:val="0E0E0F"/>
          <w:spacing w:val="-4"/>
        </w:rPr>
        <w:t>yum</w:t>
      </w:r>
      <w:proofErr w:type="spellEnd"/>
      <w:r>
        <w:rPr>
          <w:rFonts w:ascii="Arial" w:hAnsi="Arial" w:cs="Arial"/>
          <w:color w:val="0E0E0F"/>
          <w:spacing w:val="-4"/>
        </w:rPr>
        <w:t xml:space="preserve"> </w:t>
      </w:r>
      <w:proofErr w:type="spellStart"/>
      <w:r>
        <w:rPr>
          <w:rFonts w:ascii="Arial" w:hAnsi="Arial" w:cs="Arial"/>
          <w:color w:val="0E0E0F"/>
          <w:spacing w:val="-4"/>
        </w:rPr>
        <w:t>install</w:t>
      </w:r>
      <w:proofErr w:type="spellEnd"/>
      <w:r>
        <w:rPr>
          <w:rFonts w:ascii="Arial" w:hAnsi="Arial" w:cs="Arial"/>
          <w:color w:val="0E0E0F"/>
          <w:spacing w:val="-4"/>
        </w:rPr>
        <w:t xml:space="preserve">          - скачать и установить программу</w:t>
      </w:r>
    </w:p>
    <w:p w14:paraId="5D35A05F" w14:textId="77777777" w:rsidR="00B74803" w:rsidRDefault="006B7311">
      <w:pPr>
        <w:rPr>
          <w:rFonts w:ascii="Arial" w:hAnsi="Arial" w:cs="Arial"/>
          <w:color w:val="0E0E0F"/>
          <w:spacing w:val="-4"/>
        </w:rPr>
      </w:pPr>
      <w:proofErr w:type="spellStart"/>
      <w:r>
        <w:rPr>
          <w:rFonts w:ascii="Arial" w:hAnsi="Arial" w:cs="Arial"/>
          <w:color w:val="0E0E0F"/>
          <w:spacing w:val="-4"/>
        </w:rPr>
        <w:t>yum</w:t>
      </w:r>
      <w:proofErr w:type="spellEnd"/>
      <w:r>
        <w:rPr>
          <w:rFonts w:ascii="Arial" w:hAnsi="Arial" w:cs="Arial"/>
          <w:color w:val="0E0E0F"/>
          <w:spacing w:val="-4"/>
        </w:rPr>
        <w:t xml:space="preserve"> </w:t>
      </w:r>
      <w:proofErr w:type="spellStart"/>
      <w:r>
        <w:rPr>
          <w:rFonts w:ascii="Arial" w:hAnsi="Arial" w:cs="Arial"/>
          <w:color w:val="0E0E0F"/>
          <w:spacing w:val="-4"/>
        </w:rPr>
        <w:t>remove</w:t>
      </w:r>
      <w:proofErr w:type="spellEnd"/>
      <w:r>
        <w:rPr>
          <w:rFonts w:ascii="Arial" w:hAnsi="Arial" w:cs="Arial"/>
          <w:color w:val="0E0E0F"/>
          <w:spacing w:val="-4"/>
        </w:rPr>
        <w:t xml:space="preserve">         - удалить программу</w:t>
      </w:r>
    </w:p>
    <w:p w14:paraId="6D565598" w14:textId="77777777" w:rsidR="00B74803" w:rsidRDefault="006B7311">
      <w:pPr>
        <w:rPr>
          <w:rFonts w:ascii="Arial" w:hAnsi="Arial" w:cs="Arial"/>
          <w:color w:val="0E0E0F"/>
          <w:spacing w:val="-4"/>
        </w:rPr>
      </w:pPr>
      <w:proofErr w:type="spellStart"/>
      <w:r>
        <w:rPr>
          <w:rFonts w:ascii="Arial" w:hAnsi="Arial" w:cs="Arial"/>
          <w:color w:val="0E0E0F"/>
          <w:spacing w:val="-4"/>
        </w:rPr>
        <w:t>rpm</w:t>
      </w:r>
      <w:proofErr w:type="spellEnd"/>
      <w:r>
        <w:rPr>
          <w:rFonts w:ascii="Arial" w:hAnsi="Arial" w:cs="Arial"/>
          <w:color w:val="0E0E0F"/>
          <w:spacing w:val="-4"/>
        </w:rPr>
        <w:t xml:space="preserve"> –i                  - установить программу из файла .</w:t>
      </w:r>
      <w:proofErr w:type="spellStart"/>
      <w:r>
        <w:rPr>
          <w:rFonts w:ascii="Arial" w:hAnsi="Arial" w:cs="Arial"/>
          <w:color w:val="0E0E0F"/>
          <w:spacing w:val="-4"/>
        </w:rPr>
        <w:t>rpm</w:t>
      </w:r>
      <w:proofErr w:type="spellEnd"/>
    </w:p>
    <w:p w14:paraId="241E9671" w14:textId="77777777" w:rsidR="00B74803" w:rsidRDefault="006B7311">
      <w:pPr>
        <w:rPr>
          <w:rFonts w:ascii="Arial" w:hAnsi="Arial" w:cs="Arial"/>
          <w:color w:val="0E0E0F"/>
          <w:spacing w:val="-4"/>
        </w:rPr>
      </w:pPr>
      <w:proofErr w:type="spellStart"/>
      <w:r>
        <w:rPr>
          <w:rFonts w:ascii="Arial" w:hAnsi="Arial" w:cs="Arial"/>
          <w:color w:val="0E0E0F"/>
          <w:spacing w:val="-4"/>
        </w:rPr>
        <w:t>rpm</w:t>
      </w:r>
      <w:proofErr w:type="spellEnd"/>
      <w:r>
        <w:rPr>
          <w:rFonts w:ascii="Arial" w:hAnsi="Arial" w:cs="Arial"/>
          <w:color w:val="0E0E0F"/>
          <w:spacing w:val="-4"/>
        </w:rPr>
        <w:t xml:space="preserve"> –e                 - удалить программу</w:t>
      </w:r>
    </w:p>
    <w:p w14:paraId="447E2805" w14:textId="77777777" w:rsidR="00B74803" w:rsidRDefault="00B74803">
      <w:pPr>
        <w:rPr>
          <w:rFonts w:ascii="Arial" w:hAnsi="Arial" w:cs="Arial"/>
          <w:color w:val="0E0E0F"/>
          <w:spacing w:val="-4"/>
        </w:rPr>
      </w:pPr>
    </w:p>
    <w:p w14:paraId="36D21FC8" w14:textId="77777777" w:rsidR="00B74803" w:rsidRDefault="006B7311">
      <w:pPr>
        <w:rPr>
          <w:rFonts w:ascii="Arial" w:hAnsi="Arial" w:cs="Arial"/>
          <w:color w:val="0E0E0F"/>
          <w:spacing w:val="-4"/>
        </w:rPr>
      </w:pPr>
      <w:r>
        <w:rPr>
          <w:rFonts w:ascii="Arial" w:hAnsi="Arial" w:cs="Arial"/>
          <w:b/>
          <w:bCs/>
          <w:color w:val="0E0E0F"/>
          <w:spacing w:val="-4"/>
        </w:rPr>
        <w:t>/</w:t>
      </w:r>
      <w:proofErr w:type="spellStart"/>
      <w:r>
        <w:rPr>
          <w:rFonts w:ascii="Arial" w:hAnsi="Arial" w:cs="Arial"/>
          <w:b/>
          <w:bCs/>
          <w:color w:val="0E0E0F"/>
          <w:spacing w:val="-4"/>
        </w:rPr>
        <w:t>etc</w:t>
      </w:r>
      <w:proofErr w:type="spellEnd"/>
      <w:r>
        <w:rPr>
          <w:rFonts w:ascii="Arial" w:hAnsi="Arial" w:cs="Arial"/>
          <w:b/>
          <w:bCs/>
          <w:color w:val="0E0E0F"/>
          <w:spacing w:val="-4"/>
        </w:rPr>
        <w:t>/</w:t>
      </w:r>
      <w:proofErr w:type="spellStart"/>
      <w:r>
        <w:rPr>
          <w:rFonts w:ascii="Arial" w:hAnsi="Arial" w:cs="Arial"/>
          <w:b/>
          <w:bCs/>
          <w:color w:val="0E0E0F"/>
          <w:spacing w:val="-4"/>
        </w:rPr>
        <w:t>apt</w:t>
      </w:r>
      <w:proofErr w:type="spellEnd"/>
      <w:r>
        <w:rPr>
          <w:rFonts w:ascii="Arial" w:hAnsi="Arial" w:cs="Arial"/>
          <w:b/>
          <w:bCs/>
          <w:color w:val="0E0E0F"/>
          <w:spacing w:val="-4"/>
        </w:rPr>
        <w:t>/</w:t>
      </w:r>
      <w:proofErr w:type="spellStart"/>
      <w:r>
        <w:rPr>
          <w:rFonts w:ascii="Arial" w:hAnsi="Arial" w:cs="Arial"/>
          <w:b/>
          <w:bCs/>
          <w:color w:val="0E0E0F"/>
          <w:spacing w:val="-4"/>
        </w:rPr>
        <w:t>sources.list</w:t>
      </w:r>
      <w:proofErr w:type="spellEnd"/>
      <w:r>
        <w:rPr>
          <w:rFonts w:ascii="Arial" w:hAnsi="Arial" w:cs="Arial"/>
          <w:color w:val="0E0E0F"/>
          <w:spacing w:val="-4"/>
        </w:rPr>
        <w:t> – список репозиториев</w:t>
      </w:r>
    </w:p>
    <w:p w14:paraId="361A1EF0" w14:textId="77777777" w:rsidR="00B74803" w:rsidRDefault="006B7311">
      <w:pPr>
        <w:rPr>
          <w:rFonts w:ascii="Arial" w:hAnsi="Arial" w:cs="Arial"/>
          <w:color w:val="0E0E0F"/>
          <w:spacing w:val="-4"/>
        </w:rPr>
      </w:pPr>
      <w:proofErr w:type="spellStart"/>
      <w:r>
        <w:rPr>
          <w:rFonts w:ascii="Arial" w:hAnsi="Arial" w:cs="Arial"/>
          <w:b/>
          <w:bCs/>
          <w:color w:val="0E0E0F"/>
          <w:spacing w:val="-4"/>
        </w:rPr>
        <w:t>sudo</w:t>
      </w:r>
      <w:proofErr w:type="spellEnd"/>
      <w:r>
        <w:rPr>
          <w:rFonts w:ascii="Arial" w:hAnsi="Arial" w:cs="Arial"/>
          <w:b/>
          <w:bCs/>
          <w:color w:val="0E0E0F"/>
          <w:spacing w:val="-4"/>
        </w:rPr>
        <w:t xml:space="preserve"> </w:t>
      </w:r>
      <w:proofErr w:type="spellStart"/>
      <w:r>
        <w:rPr>
          <w:rFonts w:ascii="Arial" w:hAnsi="Arial" w:cs="Arial"/>
          <w:b/>
          <w:bCs/>
          <w:color w:val="0E0E0F"/>
          <w:spacing w:val="-4"/>
        </w:rPr>
        <w:t>add-apt-repository</w:t>
      </w:r>
      <w:proofErr w:type="spellEnd"/>
      <w:r>
        <w:rPr>
          <w:rFonts w:ascii="Arial" w:hAnsi="Arial" w:cs="Arial"/>
          <w:b/>
          <w:bCs/>
          <w:color w:val="0E0E0F"/>
          <w:spacing w:val="-4"/>
        </w:rPr>
        <w:t xml:space="preserve">; </w:t>
      </w:r>
      <w:proofErr w:type="gramStart"/>
      <w:r>
        <w:rPr>
          <w:rFonts w:ascii="Arial" w:hAnsi="Arial" w:cs="Arial"/>
          <w:b/>
          <w:bCs/>
          <w:color w:val="0E0E0F"/>
          <w:spacing w:val="-4"/>
        </w:rPr>
        <w:t>/</w:t>
      </w:r>
      <w:proofErr w:type="spellStart"/>
      <w:r>
        <w:rPr>
          <w:rFonts w:ascii="Arial" w:hAnsi="Arial" w:cs="Arial"/>
          <w:b/>
          <w:bCs/>
          <w:color w:val="0E0E0F"/>
          <w:spacing w:val="-4"/>
        </w:rPr>
        <w:t>etc</w:t>
      </w:r>
      <w:proofErr w:type="spellEnd"/>
      <w:r>
        <w:rPr>
          <w:rFonts w:ascii="Arial" w:hAnsi="Arial" w:cs="Arial"/>
          <w:b/>
          <w:bCs/>
          <w:color w:val="0E0E0F"/>
          <w:spacing w:val="-4"/>
        </w:rPr>
        <w:t>/</w:t>
      </w:r>
      <w:proofErr w:type="spellStart"/>
      <w:r>
        <w:rPr>
          <w:rFonts w:ascii="Arial" w:hAnsi="Arial" w:cs="Arial"/>
          <w:b/>
          <w:bCs/>
          <w:color w:val="0E0E0F"/>
          <w:spacing w:val="-4"/>
        </w:rPr>
        <w:t>apt</w:t>
      </w:r>
      <w:proofErr w:type="spellEnd"/>
      <w:r>
        <w:rPr>
          <w:rFonts w:ascii="Arial" w:hAnsi="Arial" w:cs="Arial"/>
          <w:b/>
          <w:bCs/>
          <w:color w:val="0E0E0F"/>
          <w:spacing w:val="-4"/>
        </w:rPr>
        <w:t>/</w:t>
      </w:r>
      <w:proofErr w:type="spellStart"/>
      <w:r>
        <w:rPr>
          <w:rFonts w:ascii="Arial" w:hAnsi="Arial" w:cs="Arial"/>
          <w:b/>
          <w:bCs/>
          <w:color w:val="0E0E0F"/>
          <w:spacing w:val="-4"/>
        </w:rPr>
        <w:t>sources.list.d</w:t>
      </w:r>
      <w:proofErr w:type="spellEnd"/>
      <w:proofErr w:type="gramEnd"/>
      <w:r>
        <w:rPr>
          <w:rFonts w:ascii="Arial" w:hAnsi="Arial" w:cs="Arial"/>
          <w:b/>
          <w:bCs/>
          <w:color w:val="0E0E0F"/>
          <w:spacing w:val="-4"/>
        </w:rPr>
        <w:t xml:space="preserve">/ </w:t>
      </w:r>
      <w:r>
        <w:rPr>
          <w:rFonts w:ascii="Arial" w:hAnsi="Arial" w:cs="Arial"/>
          <w:color w:val="0E0E0F"/>
          <w:spacing w:val="-4"/>
        </w:rPr>
        <w:t xml:space="preserve">– добавить репозиторий </w:t>
      </w:r>
      <w:proofErr w:type="spellStart"/>
      <w:r>
        <w:rPr>
          <w:rFonts w:ascii="Arial" w:hAnsi="Arial" w:cs="Arial"/>
          <w:color w:val="0E0E0F"/>
          <w:spacing w:val="-4"/>
        </w:rPr>
        <w:t>deb</w:t>
      </w:r>
      <w:proofErr w:type="spellEnd"/>
    </w:p>
    <w:p w14:paraId="2321AA84" w14:textId="77777777" w:rsidR="00B74803" w:rsidRDefault="006B7311">
      <w:pPr>
        <w:rPr>
          <w:rFonts w:ascii="Arial" w:hAnsi="Arial" w:cs="Arial"/>
          <w:color w:val="0E0E0F"/>
          <w:spacing w:val="-4"/>
        </w:rPr>
      </w:pPr>
      <w:proofErr w:type="spellStart"/>
      <w:r>
        <w:rPr>
          <w:rFonts w:ascii="Arial" w:hAnsi="Arial" w:cs="Arial"/>
          <w:b/>
          <w:bCs/>
          <w:color w:val="0E0E0F"/>
          <w:spacing w:val="-4"/>
          <w:lang w:val="en-US"/>
        </w:rPr>
        <w:lastRenderedPageBreak/>
        <w:t>wget</w:t>
      </w:r>
      <w:proofErr w:type="spellEnd"/>
      <w:r>
        <w:rPr>
          <w:rFonts w:ascii="Arial" w:hAnsi="Arial" w:cs="Arial"/>
          <w:b/>
          <w:bCs/>
          <w:color w:val="0E0E0F"/>
          <w:spacing w:val="-4"/>
        </w:rPr>
        <w:t xml:space="preserve"> -</w:t>
      </w:r>
      <w:r>
        <w:rPr>
          <w:rFonts w:ascii="Arial" w:hAnsi="Arial" w:cs="Arial"/>
          <w:b/>
          <w:bCs/>
          <w:color w:val="0E0E0F"/>
          <w:spacing w:val="-4"/>
          <w:lang w:val="en-US"/>
        </w:rPr>
        <w:t>q</w:t>
      </w:r>
      <w:r>
        <w:rPr>
          <w:rFonts w:ascii="Arial" w:hAnsi="Arial" w:cs="Arial"/>
          <w:b/>
          <w:bCs/>
          <w:color w:val="0E0E0F"/>
          <w:spacing w:val="-4"/>
        </w:rPr>
        <w:t xml:space="preserve"> -</w:t>
      </w:r>
      <w:r>
        <w:rPr>
          <w:rFonts w:ascii="Arial" w:hAnsi="Arial" w:cs="Arial"/>
          <w:b/>
          <w:bCs/>
          <w:color w:val="0E0E0F"/>
          <w:spacing w:val="-4"/>
          <w:lang w:val="en-US"/>
        </w:rPr>
        <w:t>O</w:t>
      </w:r>
      <w:r>
        <w:rPr>
          <w:rFonts w:ascii="Arial" w:hAnsi="Arial" w:cs="Arial"/>
          <w:b/>
          <w:bCs/>
          <w:color w:val="0E0E0F"/>
          <w:spacing w:val="-4"/>
        </w:rPr>
        <w:t xml:space="preserve"> - </w:t>
      </w:r>
      <w:r>
        <w:rPr>
          <w:rFonts w:ascii="Arial" w:hAnsi="Arial" w:cs="Arial"/>
          <w:b/>
          <w:bCs/>
          <w:color w:val="0E0E0F"/>
          <w:spacing w:val="-4"/>
          <w:lang w:val="en-US"/>
        </w:rPr>
        <w:t>https</w:t>
      </w:r>
      <w:r>
        <w:rPr>
          <w:rFonts w:ascii="Arial" w:hAnsi="Arial" w:cs="Arial"/>
          <w:b/>
          <w:bCs/>
          <w:color w:val="0E0E0F"/>
          <w:spacing w:val="-4"/>
        </w:rPr>
        <w:t>://</w:t>
      </w:r>
      <w:r>
        <w:rPr>
          <w:rFonts w:ascii="Arial" w:hAnsi="Arial" w:cs="Arial"/>
          <w:b/>
          <w:bCs/>
          <w:color w:val="0E0E0F"/>
          <w:spacing w:val="-4"/>
          <w:lang w:val="en-US"/>
        </w:rPr>
        <w:t>dl</w:t>
      </w:r>
      <w:r>
        <w:rPr>
          <w:rFonts w:ascii="Arial" w:hAnsi="Arial" w:cs="Arial"/>
          <w:b/>
          <w:bCs/>
          <w:color w:val="0E0E0F"/>
          <w:spacing w:val="-4"/>
        </w:rPr>
        <w:t>-</w:t>
      </w:r>
      <w:proofErr w:type="spellStart"/>
      <w:r>
        <w:rPr>
          <w:rFonts w:ascii="Arial" w:hAnsi="Arial" w:cs="Arial"/>
          <w:b/>
          <w:bCs/>
          <w:color w:val="0E0E0F"/>
          <w:spacing w:val="-4"/>
          <w:lang w:val="en-US"/>
        </w:rPr>
        <w:t>ssl</w:t>
      </w:r>
      <w:proofErr w:type="spellEnd"/>
      <w:r>
        <w:rPr>
          <w:rFonts w:ascii="Arial" w:hAnsi="Arial" w:cs="Arial"/>
          <w:b/>
          <w:bCs/>
          <w:color w:val="0E0E0F"/>
          <w:spacing w:val="-4"/>
        </w:rPr>
        <w:t>.</w:t>
      </w:r>
      <w:r>
        <w:rPr>
          <w:rFonts w:ascii="Arial" w:hAnsi="Arial" w:cs="Arial"/>
          <w:b/>
          <w:bCs/>
          <w:color w:val="0E0E0F"/>
          <w:spacing w:val="-4"/>
          <w:lang w:val="en-US"/>
        </w:rPr>
        <w:t>google</w:t>
      </w:r>
      <w:r>
        <w:rPr>
          <w:rFonts w:ascii="Arial" w:hAnsi="Arial" w:cs="Arial"/>
          <w:b/>
          <w:bCs/>
          <w:color w:val="0E0E0F"/>
          <w:spacing w:val="-4"/>
        </w:rPr>
        <w:t>.</w:t>
      </w:r>
      <w:r>
        <w:rPr>
          <w:rFonts w:ascii="Arial" w:hAnsi="Arial" w:cs="Arial"/>
          <w:b/>
          <w:bCs/>
          <w:color w:val="0E0E0F"/>
          <w:spacing w:val="-4"/>
          <w:lang w:val="en-US"/>
        </w:rPr>
        <w:t>com</w:t>
      </w:r>
      <w:r>
        <w:rPr>
          <w:rFonts w:ascii="Arial" w:hAnsi="Arial" w:cs="Arial"/>
          <w:b/>
          <w:bCs/>
          <w:color w:val="0E0E0F"/>
          <w:spacing w:val="-4"/>
        </w:rPr>
        <w:t>/</w:t>
      </w:r>
      <w:proofErr w:type="spellStart"/>
      <w:r>
        <w:rPr>
          <w:rFonts w:ascii="Arial" w:hAnsi="Arial" w:cs="Arial"/>
          <w:b/>
          <w:bCs/>
          <w:color w:val="0E0E0F"/>
          <w:spacing w:val="-4"/>
          <w:lang w:val="en-US"/>
        </w:rPr>
        <w:t>linux</w:t>
      </w:r>
      <w:proofErr w:type="spellEnd"/>
      <w:r>
        <w:rPr>
          <w:rFonts w:ascii="Arial" w:hAnsi="Arial" w:cs="Arial"/>
          <w:b/>
          <w:bCs/>
          <w:color w:val="0E0E0F"/>
          <w:spacing w:val="-4"/>
        </w:rPr>
        <w:t>/</w:t>
      </w:r>
      <w:proofErr w:type="spellStart"/>
      <w:r>
        <w:rPr>
          <w:rFonts w:ascii="Arial" w:hAnsi="Arial" w:cs="Arial"/>
          <w:b/>
          <w:bCs/>
          <w:color w:val="0E0E0F"/>
          <w:spacing w:val="-4"/>
          <w:lang w:val="en-US"/>
        </w:rPr>
        <w:t>linux</w:t>
      </w:r>
      <w:proofErr w:type="spellEnd"/>
      <w:r>
        <w:rPr>
          <w:rFonts w:ascii="Arial" w:hAnsi="Arial" w:cs="Arial"/>
          <w:b/>
          <w:bCs/>
          <w:color w:val="0E0E0F"/>
          <w:spacing w:val="-4"/>
        </w:rPr>
        <w:t>_</w:t>
      </w:r>
      <w:r>
        <w:rPr>
          <w:rFonts w:ascii="Arial" w:hAnsi="Arial" w:cs="Arial"/>
          <w:b/>
          <w:bCs/>
          <w:color w:val="0E0E0F"/>
          <w:spacing w:val="-4"/>
          <w:lang w:val="en-US"/>
        </w:rPr>
        <w:t>signing</w:t>
      </w:r>
      <w:r>
        <w:rPr>
          <w:rFonts w:ascii="Arial" w:hAnsi="Arial" w:cs="Arial"/>
          <w:b/>
          <w:bCs/>
          <w:color w:val="0E0E0F"/>
          <w:spacing w:val="-4"/>
        </w:rPr>
        <w:t>_</w:t>
      </w:r>
      <w:r>
        <w:rPr>
          <w:rFonts w:ascii="Arial" w:hAnsi="Arial" w:cs="Arial"/>
          <w:b/>
          <w:bCs/>
          <w:color w:val="0E0E0F"/>
          <w:spacing w:val="-4"/>
          <w:lang w:val="en-US"/>
        </w:rPr>
        <w:t>key</w:t>
      </w:r>
      <w:r>
        <w:rPr>
          <w:rFonts w:ascii="Arial" w:hAnsi="Arial" w:cs="Arial"/>
          <w:b/>
          <w:bCs/>
          <w:color w:val="0E0E0F"/>
          <w:spacing w:val="-4"/>
        </w:rPr>
        <w:t>.</w:t>
      </w:r>
      <w:r>
        <w:rPr>
          <w:rFonts w:ascii="Arial" w:hAnsi="Arial" w:cs="Arial"/>
          <w:b/>
          <w:bCs/>
          <w:color w:val="0E0E0F"/>
          <w:spacing w:val="-4"/>
          <w:lang w:val="en-US"/>
        </w:rPr>
        <w:t>pub</w:t>
      </w:r>
      <w:r>
        <w:rPr>
          <w:rFonts w:ascii="Arial" w:hAnsi="Arial" w:cs="Arial"/>
          <w:b/>
          <w:bCs/>
          <w:color w:val="0E0E0F"/>
          <w:spacing w:val="-4"/>
        </w:rPr>
        <w:t xml:space="preserve"> | </w:t>
      </w:r>
      <w:proofErr w:type="spellStart"/>
      <w:r>
        <w:rPr>
          <w:rFonts w:ascii="Arial" w:hAnsi="Arial" w:cs="Arial"/>
          <w:b/>
          <w:bCs/>
          <w:color w:val="0E0E0F"/>
          <w:spacing w:val="-4"/>
          <w:lang w:val="en-US"/>
        </w:rPr>
        <w:t>sudo</w:t>
      </w:r>
      <w:proofErr w:type="spellEnd"/>
      <w:r>
        <w:rPr>
          <w:rFonts w:ascii="Arial" w:hAnsi="Arial" w:cs="Arial"/>
          <w:b/>
          <w:bCs/>
          <w:color w:val="0E0E0F"/>
          <w:spacing w:val="-4"/>
        </w:rPr>
        <w:t xml:space="preserve"> </w:t>
      </w:r>
      <w:r>
        <w:rPr>
          <w:rFonts w:ascii="Arial" w:hAnsi="Arial" w:cs="Arial"/>
          <w:b/>
          <w:bCs/>
          <w:color w:val="0E0E0F"/>
          <w:spacing w:val="-4"/>
          <w:lang w:val="en-US"/>
        </w:rPr>
        <w:t>apt</w:t>
      </w:r>
      <w:r>
        <w:rPr>
          <w:rFonts w:ascii="Arial" w:hAnsi="Arial" w:cs="Arial"/>
          <w:b/>
          <w:bCs/>
          <w:color w:val="0E0E0F"/>
          <w:spacing w:val="-4"/>
        </w:rPr>
        <w:t>-</w:t>
      </w:r>
      <w:r>
        <w:rPr>
          <w:rFonts w:ascii="Arial" w:hAnsi="Arial" w:cs="Arial"/>
          <w:b/>
          <w:bCs/>
          <w:color w:val="0E0E0F"/>
          <w:spacing w:val="-4"/>
          <w:lang w:val="en-US"/>
        </w:rPr>
        <w:t>key</w:t>
      </w:r>
      <w:r>
        <w:rPr>
          <w:rFonts w:ascii="Arial" w:hAnsi="Arial" w:cs="Arial"/>
          <w:b/>
          <w:bCs/>
          <w:color w:val="0E0E0F"/>
          <w:spacing w:val="-4"/>
        </w:rPr>
        <w:t xml:space="preserve"> </w:t>
      </w:r>
      <w:r>
        <w:rPr>
          <w:rFonts w:ascii="Arial" w:hAnsi="Arial" w:cs="Arial"/>
          <w:b/>
          <w:bCs/>
          <w:color w:val="0E0E0F"/>
          <w:spacing w:val="-4"/>
          <w:lang w:val="en-US"/>
        </w:rPr>
        <w:t>add</w:t>
      </w:r>
      <w:r>
        <w:rPr>
          <w:rFonts w:ascii="Arial" w:hAnsi="Arial" w:cs="Arial"/>
          <w:color w:val="0E0E0F"/>
          <w:spacing w:val="-4"/>
        </w:rPr>
        <w:t xml:space="preserve"> – добавить ключ репы</w:t>
      </w:r>
    </w:p>
    <w:p w14:paraId="5D974ED0" w14:textId="77777777" w:rsidR="00B74803" w:rsidRDefault="006B7311">
      <w:pPr>
        <w:rPr>
          <w:rFonts w:ascii="Arial" w:hAnsi="Arial" w:cs="Arial"/>
          <w:color w:val="0E0E0F"/>
          <w:spacing w:val="-4"/>
        </w:rPr>
      </w:pPr>
      <w:r>
        <w:rPr>
          <w:rFonts w:ascii="Arial" w:hAnsi="Arial" w:cs="Arial"/>
          <w:color w:val="0E0E0F"/>
          <w:spacing w:val="-4"/>
        </w:rPr>
        <w:t>файл в каталоге </w:t>
      </w:r>
      <w:proofErr w:type="gramStart"/>
      <w:r>
        <w:rPr>
          <w:rFonts w:ascii="Arial" w:hAnsi="Arial" w:cs="Arial"/>
          <w:b/>
          <w:bCs/>
          <w:color w:val="0E0E0F"/>
          <w:spacing w:val="-4"/>
        </w:rPr>
        <w:t>/</w:t>
      </w:r>
      <w:proofErr w:type="spellStart"/>
      <w:r>
        <w:rPr>
          <w:rFonts w:ascii="Arial" w:hAnsi="Arial" w:cs="Arial"/>
          <w:b/>
          <w:bCs/>
          <w:color w:val="0E0E0F"/>
          <w:spacing w:val="-4"/>
        </w:rPr>
        <w:t>etc</w:t>
      </w:r>
      <w:proofErr w:type="spellEnd"/>
      <w:r>
        <w:rPr>
          <w:rFonts w:ascii="Arial" w:hAnsi="Arial" w:cs="Arial"/>
          <w:b/>
          <w:bCs/>
          <w:color w:val="0E0E0F"/>
          <w:spacing w:val="-4"/>
        </w:rPr>
        <w:t>/</w:t>
      </w:r>
      <w:proofErr w:type="spellStart"/>
      <w:r>
        <w:rPr>
          <w:rFonts w:ascii="Arial" w:hAnsi="Arial" w:cs="Arial"/>
          <w:b/>
          <w:bCs/>
          <w:color w:val="0E0E0F"/>
          <w:spacing w:val="-4"/>
        </w:rPr>
        <w:t>yum.repos.d</w:t>
      </w:r>
      <w:proofErr w:type="spellEnd"/>
      <w:proofErr w:type="gramEnd"/>
      <w:r>
        <w:rPr>
          <w:rFonts w:ascii="Arial" w:hAnsi="Arial" w:cs="Arial"/>
          <w:b/>
          <w:bCs/>
          <w:color w:val="0E0E0F"/>
          <w:spacing w:val="-4"/>
        </w:rPr>
        <w:t>/</w:t>
      </w:r>
      <w:r>
        <w:rPr>
          <w:rFonts w:ascii="Arial" w:hAnsi="Arial" w:cs="Arial"/>
          <w:color w:val="0E0E0F"/>
          <w:spacing w:val="-4"/>
        </w:rPr>
        <w:t> с расширением </w:t>
      </w:r>
      <w:proofErr w:type="gramStart"/>
      <w:r>
        <w:rPr>
          <w:rFonts w:ascii="Arial" w:hAnsi="Arial" w:cs="Arial"/>
          <w:b/>
          <w:bCs/>
          <w:color w:val="0E0E0F"/>
          <w:spacing w:val="-4"/>
        </w:rPr>
        <w:t>*.</w:t>
      </w:r>
      <w:proofErr w:type="spellStart"/>
      <w:r>
        <w:rPr>
          <w:rFonts w:ascii="Arial" w:hAnsi="Arial" w:cs="Arial"/>
          <w:b/>
          <w:bCs/>
          <w:color w:val="0E0E0F"/>
          <w:spacing w:val="-4"/>
        </w:rPr>
        <w:t>repo</w:t>
      </w:r>
      <w:proofErr w:type="spellEnd"/>
      <w:proofErr w:type="gramEnd"/>
      <w:r>
        <w:rPr>
          <w:rFonts w:ascii="Arial" w:hAnsi="Arial" w:cs="Arial"/>
          <w:b/>
          <w:bCs/>
          <w:color w:val="0E0E0F"/>
          <w:spacing w:val="-4"/>
        </w:rPr>
        <w:t xml:space="preserve"> </w:t>
      </w:r>
      <w:r>
        <w:rPr>
          <w:rFonts w:ascii="Arial" w:hAnsi="Arial" w:cs="Arial"/>
          <w:color w:val="0E0E0F"/>
          <w:spacing w:val="-4"/>
        </w:rPr>
        <w:t xml:space="preserve">- добавить репозиторий </w:t>
      </w:r>
      <w:r>
        <w:rPr>
          <w:rFonts w:ascii="Arial" w:hAnsi="Arial" w:cs="Arial"/>
          <w:color w:val="0E0E0F"/>
          <w:spacing w:val="-4"/>
          <w:lang w:val="en-US"/>
        </w:rPr>
        <w:t>rpm</w:t>
      </w:r>
    </w:p>
    <w:p w14:paraId="10B758A2" w14:textId="77777777" w:rsidR="00B74803" w:rsidRDefault="00B74803">
      <w:pPr>
        <w:rPr>
          <w:rFonts w:ascii="Arial" w:hAnsi="Arial" w:cs="Arial"/>
          <w:color w:val="0E0E0F"/>
          <w:spacing w:val="-4"/>
        </w:rPr>
      </w:pPr>
    </w:p>
    <w:p w14:paraId="64CFF4DF" w14:textId="77777777" w:rsidR="00B74803" w:rsidRDefault="006B7311">
      <w:pPr>
        <w:pStyle w:val="Heading2"/>
      </w:pPr>
      <w:hyperlink r:id="rId82">
        <w:proofErr w:type="spellStart"/>
        <w:r>
          <w:rPr>
            <w:rStyle w:val="Hyperlink"/>
          </w:rPr>
          <w:t>Logrotate</w:t>
        </w:r>
        <w:proofErr w:type="spellEnd"/>
      </w:hyperlink>
    </w:p>
    <w:p w14:paraId="18F20DCB" w14:textId="77777777" w:rsidR="00B74803" w:rsidRDefault="00B74803">
      <w:pPr>
        <w:rPr>
          <w:rFonts w:ascii="Arial" w:hAnsi="Arial" w:cs="Arial"/>
          <w:color w:val="0E0E0F"/>
          <w:spacing w:val="-4"/>
        </w:rPr>
      </w:pPr>
    </w:p>
    <w:p w14:paraId="1907E51D" w14:textId="77777777" w:rsidR="00B74803" w:rsidRDefault="006B7311">
      <w:pPr>
        <w:rPr>
          <w:rFonts w:ascii="Arial" w:hAnsi="Arial" w:cs="Arial"/>
          <w:color w:val="0E0E0F"/>
          <w:spacing w:val="-4"/>
        </w:rPr>
      </w:pPr>
      <w:proofErr w:type="gramStart"/>
      <w:r>
        <w:rPr>
          <w:rFonts w:ascii="Arial" w:hAnsi="Arial" w:cs="Arial"/>
          <w:color w:val="0E0E0F"/>
          <w:spacing w:val="-4"/>
        </w:rPr>
        <w:t>Для приложение</w:t>
      </w:r>
      <w:proofErr w:type="gramEnd"/>
      <w:r>
        <w:rPr>
          <w:rFonts w:ascii="Arial" w:hAnsi="Arial" w:cs="Arial"/>
          <w:color w:val="0E0E0F"/>
          <w:spacing w:val="-4"/>
        </w:rPr>
        <w:t xml:space="preserve">, ротация логов настраивается в отдельных файлах, расположенных по пути </w:t>
      </w:r>
      <w:r>
        <w:rPr>
          <w:rFonts w:ascii="Arial" w:hAnsi="Arial" w:cs="Arial"/>
          <w:b/>
          <w:bCs/>
          <w:color w:val="0E0E0F"/>
          <w:spacing w:val="-4"/>
        </w:rPr>
        <w:t>/</w:t>
      </w:r>
      <w:proofErr w:type="spellStart"/>
      <w:r>
        <w:rPr>
          <w:rFonts w:ascii="Arial" w:hAnsi="Arial" w:cs="Arial"/>
          <w:b/>
          <w:bCs/>
          <w:color w:val="0E0E0F"/>
          <w:spacing w:val="-4"/>
        </w:rPr>
        <w:t>etc</w:t>
      </w:r>
      <w:proofErr w:type="spellEnd"/>
      <w:r>
        <w:rPr>
          <w:rFonts w:ascii="Arial" w:hAnsi="Arial" w:cs="Arial"/>
          <w:b/>
          <w:bCs/>
          <w:color w:val="0E0E0F"/>
          <w:spacing w:val="-4"/>
        </w:rPr>
        <w:t>/</w:t>
      </w:r>
      <w:proofErr w:type="spellStart"/>
      <w:proofErr w:type="gramStart"/>
      <w:r>
        <w:rPr>
          <w:rFonts w:ascii="Arial" w:hAnsi="Arial" w:cs="Arial"/>
          <w:b/>
          <w:bCs/>
          <w:color w:val="0E0E0F"/>
          <w:spacing w:val="-4"/>
        </w:rPr>
        <w:t>logrotate.d</w:t>
      </w:r>
      <w:proofErr w:type="spellEnd"/>
      <w:proofErr w:type="gramEnd"/>
      <w:r>
        <w:rPr>
          <w:rFonts w:ascii="Arial" w:hAnsi="Arial" w:cs="Arial"/>
          <w:b/>
          <w:bCs/>
          <w:color w:val="0E0E0F"/>
          <w:spacing w:val="-4"/>
        </w:rPr>
        <w:t>/</w:t>
      </w:r>
    </w:p>
    <w:p w14:paraId="5EED3E22" w14:textId="77777777" w:rsidR="00B74803" w:rsidRDefault="006B7311">
      <w:pPr>
        <w:rPr>
          <w:rFonts w:ascii="Arial" w:hAnsi="Arial" w:cs="Arial"/>
          <w:color w:val="0E0E0F"/>
          <w:spacing w:val="-4"/>
        </w:rPr>
      </w:pPr>
      <w:r>
        <w:rPr>
          <w:rFonts w:ascii="Arial" w:hAnsi="Arial" w:cs="Arial"/>
          <w:color w:val="0E0E0F"/>
          <w:spacing w:val="-4"/>
        </w:rPr>
        <w:t>Задание на автоматический запуск создается по умолчанию в файле</w:t>
      </w:r>
      <w:r>
        <w:rPr>
          <w:rFonts w:ascii="Arial" w:hAnsi="Arial" w:cs="Arial"/>
          <w:b/>
          <w:bCs/>
          <w:color w:val="0E0E0F"/>
          <w:spacing w:val="-4"/>
        </w:rPr>
        <w:t xml:space="preserve"> /</w:t>
      </w:r>
      <w:proofErr w:type="spellStart"/>
      <w:r>
        <w:rPr>
          <w:rFonts w:ascii="Arial" w:hAnsi="Arial" w:cs="Arial"/>
          <w:b/>
          <w:bCs/>
          <w:color w:val="0E0E0F"/>
          <w:spacing w:val="-4"/>
        </w:rPr>
        <w:t>etc</w:t>
      </w:r>
      <w:proofErr w:type="spellEnd"/>
      <w:r>
        <w:rPr>
          <w:rFonts w:ascii="Arial" w:hAnsi="Arial" w:cs="Arial"/>
          <w:b/>
          <w:bCs/>
          <w:color w:val="0E0E0F"/>
          <w:spacing w:val="-4"/>
        </w:rPr>
        <w:t>/</w:t>
      </w:r>
      <w:proofErr w:type="spellStart"/>
      <w:r>
        <w:rPr>
          <w:rFonts w:ascii="Arial" w:hAnsi="Arial" w:cs="Arial"/>
          <w:b/>
          <w:bCs/>
          <w:color w:val="0E0E0F"/>
          <w:spacing w:val="-4"/>
        </w:rPr>
        <w:t>cron.daily</w:t>
      </w:r>
      <w:proofErr w:type="spellEnd"/>
      <w:r>
        <w:rPr>
          <w:rFonts w:ascii="Arial" w:hAnsi="Arial" w:cs="Arial"/>
          <w:b/>
          <w:bCs/>
          <w:color w:val="0E0E0F"/>
          <w:spacing w:val="-4"/>
        </w:rPr>
        <w:t>/</w:t>
      </w:r>
      <w:proofErr w:type="spellStart"/>
      <w:r>
        <w:rPr>
          <w:rFonts w:ascii="Arial" w:hAnsi="Arial" w:cs="Arial"/>
          <w:b/>
          <w:bCs/>
          <w:color w:val="0E0E0F"/>
          <w:spacing w:val="-4"/>
        </w:rPr>
        <w:t>logrotate</w:t>
      </w:r>
      <w:proofErr w:type="spellEnd"/>
      <w:r>
        <w:rPr>
          <w:rFonts w:ascii="Arial" w:hAnsi="Arial" w:cs="Arial"/>
          <w:b/>
          <w:bCs/>
          <w:color w:val="0E0E0F"/>
          <w:spacing w:val="-4"/>
        </w:rPr>
        <w:t>.</w:t>
      </w:r>
    </w:p>
    <w:p w14:paraId="4E758BD2" w14:textId="77777777" w:rsidR="00B74803" w:rsidRDefault="00B74803">
      <w:pPr>
        <w:rPr>
          <w:rFonts w:ascii="Arial" w:hAnsi="Arial" w:cs="Arial"/>
          <w:color w:val="0E0E0F"/>
          <w:spacing w:val="-4"/>
        </w:rPr>
      </w:pPr>
    </w:p>
    <w:p w14:paraId="0E81DF98" w14:textId="77777777" w:rsidR="00B74803" w:rsidRDefault="006B7311">
      <w:pPr>
        <w:pStyle w:val="Heading2"/>
        <w:rPr>
          <w:rStyle w:val="InternetLink"/>
        </w:rPr>
      </w:pPr>
      <w:hyperlink r:id="rId83">
        <w:r>
          <w:rPr>
            <w:rStyle w:val="Hyperlink"/>
          </w:rPr>
          <w:t>Немного о директории /</w:t>
        </w:r>
        <w:proofErr w:type="spellStart"/>
        <w:r>
          <w:rPr>
            <w:rStyle w:val="Hyperlink"/>
          </w:rPr>
          <w:t>proc</w:t>
        </w:r>
        <w:proofErr w:type="spellEnd"/>
        <w:r>
          <w:rPr>
            <w:rStyle w:val="Hyperlink"/>
          </w:rPr>
          <w:t xml:space="preserve"> в Linux</w:t>
        </w:r>
      </w:hyperlink>
    </w:p>
    <w:p w14:paraId="276B77B4" w14:textId="77777777" w:rsidR="00B74803" w:rsidRDefault="00B74803">
      <w:pPr>
        <w:rPr>
          <w:rFonts w:ascii="Arial" w:hAnsi="Arial" w:cs="Arial"/>
          <w:color w:val="0E0E0F"/>
          <w:spacing w:val="-4"/>
        </w:rPr>
      </w:pPr>
    </w:p>
    <w:p w14:paraId="60DBF1AE" w14:textId="77777777" w:rsidR="00B74803" w:rsidRDefault="006B7311">
      <w:pPr>
        <w:rPr>
          <w:rFonts w:ascii="Arial" w:hAnsi="Arial"/>
          <w:b/>
          <w:color w:val="0E0E0F"/>
          <w:spacing w:val="-4"/>
        </w:rPr>
      </w:pPr>
      <w:r>
        <w:rPr>
          <w:rFonts w:ascii="Open Sans" w:hAnsi="Open Sans" w:cs="Open Sans"/>
          <w:b/>
          <w:bCs/>
          <w:color w:val="444444"/>
          <w:sz w:val="21"/>
          <w:szCs w:val="21"/>
          <w:shd w:val="clear" w:color="auto" w:fill="FFFFFF"/>
        </w:rPr>
        <w:t>/</w:t>
      </w:r>
      <w:proofErr w:type="spellStart"/>
      <w:r>
        <w:rPr>
          <w:rFonts w:ascii="Open Sans" w:hAnsi="Open Sans" w:cs="Open Sans"/>
          <w:b/>
          <w:bCs/>
          <w:color w:val="444444"/>
          <w:sz w:val="21"/>
          <w:szCs w:val="21"/>
          <w:shd w:val="clear" w:color="auto" w:fill="FFFFFF"/>
        </w:rPr>
        <w:t>proc</w:t>
      </w:r>
      <w:proofErr w:type="spellEnd"/>
      <w:r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  <w:t xml:space="preserve"> — </w:t>
      </w:r>
      <w:r>
        <w:rPr>
          <w:rFonts w:cs="Calibri"/>
          <w:color w:val="444444"/>
          <w:sz w:val="21"/>
          <w:szCs w:val="21"/>
          <w:shd w:val="clear" w:color="auto" w:fill="FFFFFF"/>
        </w:rPr>
        <w:t>это</w:t>
      </w:r>
      <w:r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cs="Calibri"/>
          <w:color w:val="444444"/>
          <w:sz w:val="21"/>
          <w:szCs w:val="21"/>
          <w:shd w:val="clear" w:color="auto" w:fill="FFFFFF"/>
        </w:rPr>
        <w:t>не</w:t>
      </w:r>
      <w:r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cs="Calibri"/>
          <w:color w:val="444444"/>
          <w:sz w:val="21"/>
          <w:szCs w:val="21"/>
          <w:shd w:val="clear" w:color="auto" w:fill="FFFFFF"/>
        </w:rPr>
        <w:t>настоящая</w:t>
      </w:r>
      <w:r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cs="Calibri"/>
          <w:color w:val="444444"/>
          <w:sz w:val="21"/>
          <w:szCs w:val="21"/>
          <w:shd w:val="clear" w:color="auto" w:fill="FFFFFF"/>
        </w:rPr>
        <w:t>файловая</w:t>
      </w:r>
      <w:r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cs="Calibri"/>
          <w:color w:val="444444"/>
          <w:sz w:val="21"/>
          <w:szCs w:val="21"/>
          <w:shd w:val="clear" w:color="auto" w:fill="FFFFFF"/>
        </w:rPr>
        <w:t>система</w:t>
      </w:r>
      <w:r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  <w:t xml:space="preserve">. </w:t>
      </w:r>
      <w:r>
        <w:rPr>
          <w:rFonts w:cs="Calibri"/>
          <w:color w:val="444444"/>
          <w:sz w:val="21"/>
          <w:szCs w:val="21"/>
          <w:shd w:val="clear" w:color="auto" w:fill="FFFFFF"/>
        </w:rPr>
        <w:t>Она</w:t>
      </w:r>
      <w:r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cs="Calibri"/>
          <w:color w:val="444444"/>
          <w:sz w:val="21"/>
          <w:szCs w:val="21"/>
          <w:shd w:val="clear" w:color="auto" w:fill="FFFFFF"/>
        </w:rPr>
        <w:t>виртуальная</w:t>
      </w:r>
      <w:r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  <w:t xml:space="preserve">. </w:t>
      </w:r>
      <w:r>
        <w:rPr>
          <w:rFonts w:cs="Calibri"/>
          <w:b/>
          <w:color w:val="444444"/>
          <w:sz w:val="21"/>
          <w:shd w:val="clear" w:color="auto" w:fill="FFFFFF"/>
          <w:rPrChange w:id="6" w:author="Дмитрий Сафронов" w:date="2024-03-13T08:59:00Z">
            <w:rPr>
              <w:sz w:val="21"/>
              <w:szCs w:val="21"/>
              <w:shd w:val="clear" w:color="auto" w:fill="FFFFFF"/>
            </w:rPr>
          </w:rPrChange>
        </w:rPr>
        <w:t>Ее</w:t>
      </w:r>
      <w:r>
        <w:rPr>
          <w:rFonts w:ascii="Open Sans" w:hAnsi="Open Sans" w:cs="Open Sans"/>
          <w:b/>
          <w:color w:val="444444"/>
          <w:sz w:val="21"/>
          <w:shd w:val="clear" w:color="auto" w:fill="FFFFFF"/>
          <w:rPrChange w:id="7" w:author="Дмитрий Сафронов" w:date="2024-03-13T08:59:00Z">
            <w:rPr>
              <w:sz w:val="21"/>
              <w:szCs w:val="21"/>
              <w:shd w:val="clear" w:color="auto" w:fill="FFFFFF"/>
            </w:rPr>
          </w:rPrChange>
        </w:rPr>
        <w:t xml:space="preserve"> </w:t>
      </w:r>
      <w:r>
        <w:rPr>
          <w:rFonts w:cs="Calibri"/>
          <w:b/>
          <w:color w:val="444444"/>
          <w:sz w:val="21"/>
          <w:shd w:val="clear" w:color="auto" w:fill="FFFFFF"/>
          <w:rPrChange w:id="8" w:author="Дмитрий Сафронов" w:date="2024-03-13T08:59:00Z">
            <w:rPr>
              <w:sz w:val="21"/>
              <w:szCs w:val="21"/>
              <w:shd w:val="clear" w:color="auto" w:fill="FFFFFF"/>
            </w:rPr>
          </w:rPrChange>
        </w:rPr>
        <w:t>основная</w:t>
      </w:r>
      <w:r>
        <w:rPr>
          <w:rFonts w:ascii="Open Sans" w:hAnsi="Open Sans" w:cs="Open Sans"/>
          <w:b/>
          <w:color w:val="444444"/>
          <w:sz w:val="21"/>
          <w:shd w:val="clear" w:color="auto" w:fill="FFFFFF"/>
          <w:rPrChange w:id="9" w:author="Дмитрий Сафронов" w:date="2024-03-13T08:59:00Z">
            <w:rPr>
              <w:sz w:val="21"/>
              <w:szCs w:val="21"/>
              <w:shd w:val="clear" w:color="auto" w:fill="FFFFFF"/>
            </w:rPr>
          </w:rPrChange>
        </w:rPr>
        <w:t xml:space="preserve"> </w:t>
      </w:r>
      <w:r>
        <w:rPr>
          <w:rFonts w:cs="Calibri"/>
          <w:b/>
          <w:color w:val="444444"/>
          <w:sz w:val="21"/>
          <w:shd w:val="clear" w:color="auto" w:fill="FFFFFF"/>
          <w:rPrChange w:id="10" w:author="Дмитрий Сафронов" w:date="2024-03-13T08:59:00Z">
            <w:rPr>
              <w:sz w:val="21"/>
              <w:szCs w:val="21"/>
              <w:shd w:val="clear" w:color="auto" w:fill="FFFFFF"/>
            </w:rPr>
          </w:rPrChange>
        </w:rPr>
        <w:t>задача</w:t>
      </w:r>
      <w:r>
        <w:rPr>
          <w:rFonts w:ascii="Open Sans" w:hAnsi="Open Sans" w:cs="Open Sans"/>
          <w:b/>
          <w:color w:val="444444"/>
          <w:sz w:val="21"/>
          <w:shd w:val="clear" w:color="auto" w:fill="FFFFFF"/>
          <w:rPrChange w:id="11" w:author="Дмитрий Сафронов" w:date="2024-03-13T08:59:00Z">
            <w:rPr>
              <w:sz w:val="21"/>
              <w:szCs w:val="21"/>
              <w:shd w:val="clear" w:color="auto" w:fill="FFFFFF"/>
            </w:rPr>
          </w:rPrChange>
        </w:rPr>
        <w:t xml:space="preserve"> — </w:t>
      </w:r>
      <w:r>
        <w:rPr>
          <w:rFonts w:cs="Calibri"/>
          <w:b/>
          <w:color w:val="444444"/>
          <w:sz w:val="21"/>
          <w:shd w:val="clear" w:color="auto" w:fill="FFFFFF"/>
          <w:rPrChange w:id="12" w:author="Дмитрий Сафронов" w:date="2024-03-13T08:59:00Z">
            <w:rPr>
              <w:sz w:val="21"/>
              <w:szCs w:val="21"/>
              <w:shd w:val="clear" w:color="auto" w:fill="FFFFFF"/>
            </w:rPr>
          </w:rPrChange>
        </w:rPr>
        <w:t>получение</w:t>
      </w:r>
      <w:r>
        <w:rPr>
          <w:rFonts w:ascii="Open Sans" w:hAnsi="Open Sans" w:cs="Open Sans"/>
          <w:b/>
          <w:color w:val="444444"/>
          <w:sz w:val="21"/>
          <w:shd w:val="clear" w:color="auto" w:fill="FFFFFF"/>
          <w:rPrChange w:id="13" w:author="Дмитрий Сафронов" w:date="2024-03-13T08:59:00Z">
            <w:rPr>
              <w:sz w:val="21"/>
              <w:szCs w:val="21"/>
              <w:shd w:val="clear" w:color="auto" w:fill="FFFFFF"/>
            </w:rPr>
          </w:rPrChange>
        </w:rPr>
        <w:t xml:space="preserve"> </w:t>
      </w:r>
      <w:r>
        <w:rPr>
          <w:rFonts w:cs="Calibri"/>
          <w:b/>
          <w:color w:val="444444"/>
          <w:sz w:val="21"/>
          <w:shd w:val="clear" w:color="auto" w:fill="FFFFFF"/>
          <w:rPrChange w:id="14" w:author="Дмитрий Сафронов" w:date="2024-03-13T08:59:00Z">
            <w:rPr>
              <w:sz w:val="21"/>
              <w:szCs w:val="21"/>
              <w:shd w:val="clear" w:color="auto" w:fill="FFFFFF"/>
            </w:rPr>
          </w:rPrChange>
        </w:rPr>
        <w:t>состояния</w:t>
      </w:r>
      <w:r>
        <w:rPr>
          <w:rFonts w:ascii="Open Sans" w:hAnsi="Open Sans" w:cs="Open Sans"/>
          <w:b/>
          <w:color w:val="444444"/>
          <w:sz w:val="21"/>
          <w:shd w:val="clear" w:color="auto" w:fill="FFFFFF"/>
          <w:rPrChange w:id="15" w:author="Дмитрий Сафронов" w:date="2024-03-13T08:59:00Z">
            <w:rPr>
              <w:sz w:val="21"/>
              <w:szCs w:val="21"/>
              <w:shd w:val="clear" w:color="auto" w:fill="FFFFFF"/>
            </w:rPr>
          </w:rPrChange>
        </w:rPr>
        <w:t xml:space="preserve"> </w:t>
      </w:r>
      <w:r>
        <w:rPr>
          <w:rFonts w:cs="Calibri"/>
          <w:b/>
          <w:color w:val="444444"/>
          <w:sz w:val="21"/>
          <w:shd w:val="clear" w:color="auto" w:fill="FFFFFF"/>
          <w:rPrChange w:id="16" w:author="Дмитрий Сафронов" w:date="2024-03-13T08:59:00Z">
            <w:rPr>
              <w:sz w:val="21"/>
              <w:szCs w:val="21"/>
              <w:shd w:val="clear" w:color="auto" w:fill="FFFFFF"/>
            </w:rPr>
          </w:rPrChange>
        </w:rPr>
        <w:t>системы</w:t>
      </w:r>
      <w:r>
        <w:rPr>
          <w:rFonts w:ascii="Open Sans" w:hAnsi="Open Sans" w:cs="Open Sans"/>
          <w:b/>
          <w:color w:val="444444"/>
          <w:sz w:val="21"/>
          <w:shd w:val="clear" w:color="auto" w:fill="FFFFFF"/>
          <w:rPrChange w:id="17" w:author="Дмитрий Сафронов" w:date="2024-03-13T08:59:00Z">
            <w:rPr>
              <w:sz w:val="21"/>
              <w:szCs w:val="21"/>
              <w:shd w:val="clear" w:color="auto" w:fill="FFFFFF"/>
            </w:rPr>
          </w:rPrChange>
        </w:rPr>
        <w:t xml:space="preserve"> </w:t>
      </w:r>
      <w:r>
        <w:rPr>
          <w:rFonts w:cs="Calibri"/>
          <w:b/>
          <w:color w:val="444444"/>
          <w:sz w:val="21"/>
          <w:shd w:val="clear" w:color="auto" w:fill="FFFFFF"/>
          <w:rPrChange w:id="18" w:author="Дмитрий Сафронов" w:date="2024-03-13T08:59:00Z">
            <w:rPr>
              <w:sz w:val="21"/>
              <w:szCs w:val="21"/>
              <w:shd w:val="clear" w:color="auto" w:fill="FFFFFF"/>
            </w:rPr>
          </w:rPrChange>
        </w:rPr>
        <w:t>и</w:t>
      </w:r>
      <w:r>
        <w:rPr>
          <w:rFonts w:ascii="Open Sans" w:hAnsi="Open Sans" w:cs="Open Sans"/>
          <w:b/>
          <w:color w:val="444444"/>
          <w:sz w:val="21"/>
          <w:shd w:val="clear" w:color="auto" w:fill="FFFFFF"/>
          <w:rPrChange w:id="19" w:author="Дмитрий Сафронов" w:date="2024-03-13T08:59:00Z">
            <w:rPr>
              <w:sz w:val="21"/>
              <w:szCs w:val="21"/>
              <w:shd w:val="clear" w:color="auto" w:fill="FFFFFF"/>
            </w:rPr>
          </w:rPrChange>
        </w:rPr>
        <w:t xml:space="preserve"> </w:t>
      </w:r>
      <w:r>
        <w:rPr>
          <w:rFonts w:cs="Calibri"/>
          <w:b/>
          <w:color w:val="444444"/>
          <w:sz w:val="21"/>
          <w:shd w:val="clear" w:color="auto" w:fill="FFFFFF"/>
          <w:rPrChange w:id="20" w:author="Дмитрий Сафронов" w:date="2024-03-13T08:59:00Z">
            <w:rPr>
              <w:sz w:val="21"/>
              <w:szCs w:val="21"/>
              <w:shd w:val="clear" w:color="auto" w:fill="FFFFFF"/>
            </w:rPr>
          </w:rPrChange>
        </w:rPr>
        <w:t>частично</w:t>
      </w:r>
      <w:r>
        <w:rPr>
          <w:rFonts w:ascii="Open Sans" w:hAnsi="Open Sans" w:cs="Open Sans"/>
          <w:b/>
          <w:color w:val="444444"/>
          <w:sz w:val="21"/>
          <w:shd w:val="clear" w:color="auto" w:fill="FFFFFF"/>
          <w:rPrChange w:id="21" w:author="Дмитрий Сафронов" w:date="2024-03-13T08:59:00Z">
            <w:rPr>
              <w:sz w:val="21"/>
              <w:szCs w:val="21"/>
              <w:shd w:val="clear" w:color="auto" w:fill="FFFFFF"/>
            </w:rPr>
          </w:rPrChange>
        </w:rPr>
        <w:t xml:space="preserve"> </w:t>
      </w:r>
      <w:r>
        <w:rPr>
          <w:rFonts w:cs="Calibri"/>
          <w:b/>
          <w:color w:val="444444"/>
          <w:sz w:val="21"/>
          <w:shd w:val="clear" w:color="auto" w:fill="FFFFFF"/>
          <w:rPrChange w:id="22" w:author="Дмитрий Сафронов" w:date="2024-03-13T08:59:00Z">
            <w:rPr>
              <w:sz w:val="21"/>
              <w:szCs w:val="21"/>
              <w:shd w:val="clear" w:color="auto" w:fill="FFFFFF"/>
            </w:rPr>
          </w:rPrChange>
        </w:rPr>
        <w:t>выполнение</w:t>
      </w:r>
      <w:r>
        <w:rPr>
          <w:rFonts w:ascii="Open Sans" w:hAnsi="Open Sans" w:cs="Open Sans"/>
          <w:b/>
          <w:color w:val="444444"/>
          <w:sz w:val="21"/>
          <w:shd w:val="clear" w:color="auto" w:fill="FFFFFF"/>
          <w:rPrChange w:id="23" w:author="Дмитрий Сафронов" w:date="2024-03-13T08:59:00Z">
            <w:rPr>
              <w:sz w:val="21"/>
              <w:szCs w:val="21"/>
              <w:shd w:val="clear" w:color="auto" w:fill="FFFFFF"/>
            </w:rPr>
          </w:rPrChange>
        </w:rPr>
        <w:t xml:space="preserve"> </w:t>
      </w:r>
      <w:r>
        <w:rPr>
          <w:rFonts w:cs="Calibri"/>
          <w:b/>
          <w:color w:val="444444"/>
          <w:sz w:val="21"/>
          <w:shd w:val="clear" w:color="auto" w:fill="FFFFFF"/>
          <w:rPrChange w:id="24" w:author="Дмитрий Сафронов" w:date="2024-03-13T08:59:00Z">
            <w:rPr>
              <w:sz w:val="21"/>
              <w:szCs w:val="21"/>
              <w:shd w:val="clear" w:color="auto" w:fill="FFFFFF"/>
            </w:rPr>
          </w:rPrChange>
        </w:rPr>
        <w:t>управляющих</w:t>
      </w:r>
      <w:r>
        <w:rPr>
          <w:rFonts w:ascii="Open Sans" w:hAnsi="Open Sans" w:cs="Open Sans"/>
          <w:b/>
          <w:color w:val="444444"/>
          <w:sz w:val="21"/>
          <w:shd w:val="clear" w:color="auto" w:fill="FFFFFF"/>
          <w:rPrChange w:id="25" w:author="Дмитрий Сафронов" w:date="2024-03-13T08:59:00Z">
            <w:rPr>
              <w:sz w:val="21"/>
              <w:szCs w:val="21"/>
              <w:shd w:val="clear" w:color="auto" w:fill="FFFFFF"/>
            </w:rPr>
          </w:rPrChange>
        </w:rPr>
        <w:t xml:space="preserve"> </w:t>
      </w:r>
      <w:r>
        <w:rPr>
          <w:rFonts w:cs="Calibri"/>
          <w:b/>
          <w:color w:val="444444"/>
          <w:sz w:val="21"/>
          <w:shd w:val="clear" w:color="auto" w:fill="FFFFFF"/>
          <w:rPrChange w:id="26" w:author="Дмитрий Сафронов" w:date="2024-03-13T08:59:00Z">
            <w:rPr>
              <w:sz w:val="21"/>
              <w:szCs w:val="21"/>
              <w:shd w:val="clear" w:color="auto" w:fill="FFFFFF"/>
            </w:rPr>
          </w:rPrChange>
        </w:rPr>
        <w:t>действий</w:t>
      </w:r>
    </w:p>
    <w:p w14:paraId="70D39060" w14:textId="77777777" w:rsidR="00B74803" w:rsidRDefault="006B7311">
      <w:pPr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</w:pPr>
      <w:r>
        <w:rPr>
          <w:rFonts w:cs="Calibri"/>
          <w:color w:val="444444"/>
          <w:sz w:val="21"/>
          <w:szCs w:val="21"/>
          <w:shd w:val="clear" w:color="auto" w:fill="FFFFFF"/>
        </w:rPr>
        <w:t>Информация</w:t>
      </w:r>
      <w:r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cs="Calibri"/>
          <w:color w:val="444444"/>
          <w:sz w:val="21"/>
          <w:szCs w:val="21"/>
          <w:shd w:val="clear" w:color="auto" w:fill="FFFFFF"/>
        </w:rPr>
        <w:t>о</w:t>
      </w:r>
      <w:r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cs="Calibri"/>
          <w:color w:val="444444"/>
          <w:sz w:val="21"/>
          <w:szCs w:val="21"/>
          <w:shd w:val="clear" w:color="auto" w:fill="FFFFFF"/>
        </w:rPr>
        <w:t>процессах</w:t>
      </w:r>
      <w:r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cs="Calibri"/>
          <w:color w:val="444444"/>
          <w:sz w:val="21"/>
          <w:szCs w:val="21"/>
          <w:shd w:val="clear" w:color="auto" w:fill="FFFFFF"/>
        </w:rPr>
        <w:t>хранится</w:t>
      </w:r>
      <w:r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cs="Calibri"/>
          <w:color w:val="444444"/>
          <w:sz w:val="21"/>
          <w:szCs w:val="21"/>
          <w:shd w:val="clear" w:color="auto" w:fill="FFFFFF"/>
        </w:rPr>
        <w:t>в</w:t>
      </w:r>
      <w:r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cs="Calibri"/>
          <w:color w:val="444444"/>
          <w:sz w:val="21"/>
          <w:szCs w:val="21"/>
          <w:shd w:val="clear" w:color="auto" w:fill="FFFFFF"/>
        </w:rPr>
        <w:t>директориях</w:t>
      </w:r>
      <w:r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ascii="Open Sans" w:hAnsi="Open Sans" w:cs="Open Sans"/>
          <w:b/>
          <w:bCs/>
          <w:color w:val="444444"/>
          <w:sz w:val="21"/>
          <w:szCs w:val="21"/>
          <w:shd w:val="clear" w:color="auto" w:fill="FFFFFF"/>
        </w:rPr>
        <w:t>/</w:t>
      </w:r>
      <w:proofErr w:type="spellStart"/>
      <w:r>
        <w:rPr>
          <w:rFonts w:ascii="Open Sans" w:hAnsi="Open Sans" w:cs="Open Sans"/>
          <w:b/>
          <w:bCs/>
          <w:color w:val="444444"/>
          <w:sz w:val="21"/>
          <w:szCs w:val="21"/>
          <w:shd w:val="clear" w:color="auto" w:fill="FFFFFF"/>
        </w:rPr>
        <w:t>proc</w:t>
      </w:r>
      <w:proofErr w:type="spellEnd"/>
      <w:r>
        <w:rPr>
          <w:rFonts w:ascii="Open Sans" w:hAnsi="Open Sans" w:cs="Open Sans"/>
          <w:b/>
          <w:bCs/>
          <w:color w:val="444444"/>
          <w:sz w:val="21"/>
          <w:szCs w:val="21"/>
          <w:shd w:val="clear" w:color="auto" w:fill="FFFFFF"/>
        </w:rPr>
        <w:t>/N</w:t>
      </w:r>
      <w:r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  <w:t xml:space="preserve">, </w:t>
      </w:r>
      <w:r>
        <w:rPr>
          <w:rFonts w:cs="Calibri"/>
          <w:color w:val="444444"/>
          <w:sz w:val="21"/>
          <w:szCs w:val="21"/>
          <w:shd w:val="clear" w:color="auto" w:fill="FFFFFF"/>
        </w:rPr>
        <w:t>где</w:t>
      </w:r>
      <w:r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ascii="Open Sans" w:hAnsi="Open Sans" w:cs="Open Sans"/>
          <w:b/>
          <w:bCs/>
          <w:color w:val="444444"/>
          <w:sz w:val="21"/>
          <w:szCs w:val="21"/>
          <w:shd w:val="clear" w:color="auto" w:fill="FFFFFF"/>
        </w:rPr>
        <w:t>N</w:t>
      </w:r>
      <w:r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  <w:t xml:space="preserve"> — </w:t>
      </w:r>
      <w:r>
        <w:rPr>
          <w:rFonts w:cs="Calibri"/>
          <w:color w:val="444444"/>
          <w:sz w:val="21"/>
          <w:szCs w:val="21"/>
          <w:shd w:val="clear" w:color="auto" w:fill="FFFFFF"/>
        </w:rPr>
        <w:t>числовой</w:t>
      </w:r>
      <w:r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cs="Calibri"/>
          <w:color w:val="444444"/>
          <w:sz w:val="21"/>
          <w:szCs w:val="21"/>
          <w:shd w:val="clear" w:color="auto" w:fill="FFFFFF"/>
        </w:rPr>
        <w:t>идентификатор</w:t>
      </w:r>
      <w:r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cs="Calibri"/>
          <w:color w:val="444444"/>
          <w:sz w:val="21"/>
          <w:szCs w:val="21"/>
          <w:shd w:val="clear" w:color="auto" w:fill="FFFFFF"/>
        </w:rPr>
        <w:t>процесса</w:t>
      </w:r>
      <w:r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  <w:t>.</w:t>
      </w:r>
    </w:p>
    <w:p w14:paraId="7F56AFDA" w14:textId="77777777" w:rsidR="00B74803" w:rsidRDefault="006B7311">
      <w:pPr>
        <w:shd w:val="clear" w:color="auto" w:fill="FFFFFF"/>
        <w:spacing w:beforeAutospacing="1" w:afterAutospacing="1" w:line="240" w:lineRule="auto"/>
        <w:textAlignment w:val="baseline"/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</w:pPr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proc</w:t>
      </w:r>
      <w:proofErr w:type="spellEnd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/N/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cmdline</w:t>
      </w:r>
      <w:proofErr w:type="spellEnd"/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 —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Содержимое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командной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строки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,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которой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был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запущен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процесс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>.</w:t>
      </w:r>
    </w:p>
    <w:p w14:paraId="3BA53D80" w14:textId="77777777" w:rsidR="00B74803" w:rsidRDefault="006B7311">
      <w:pPr>
        <w:shd w:val="clear" w:color="auto" w:fill="FFFFFF"/>
        <w:spacing w:beforeAutospacing="1" w:afterAutospacing="1" w:line="240" w:lineRule="auto"/>
        <w:textAlignment w:val="baseline"/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</w:pPr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proc</w:t>
      </w:r>
      <w:proofErr w:type="spellEnd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/N/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environ</w:t>
      </w:r>
      <w:proofErr w:type="spellEnd"/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 —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Описание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окружения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,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в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котором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работает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процесс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. </w:t>
      </w:r>
    </w:p>
    <w:p w14:paraId="4D35225A" w14:textId="77777777" w:rsidR="00B74803" w:rsidRDefault="006B7311">
      <w:pPr>
        <w:shd w:val="clear" w:color="auto" w:fill="FFFFFF"/>
        <w:spacing w:beforeAutospacing="1" w:afterAutospacing="1" w:line="240" w:lineRule="auto"/>
        <w:textAlignment w:val="baseline"/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</w:pPr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proc</w:t>
      </w:r>
      <w:proofErr w:type="spellEnd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/N/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exe</w:t>
      </w:r>
      <w:proofErr w:type="spellEnd"/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 —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Символическая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ссылка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на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выполнимый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файл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запущенной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программы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>.</w:t>
      </w:r>
    </w:p>
    <w:p w14:paraId="0A73C225" w14:textId="77777777" w:rsidR="00B74803" w:rsidRDefault="006B7311">
      <w:pPr>
        <w:shd w:val="clear" w:color="auto" w:fill="FFFFFF"/>
        <w:spacing w:beforeAutospacing="1" w:afterAutospacing="1" w:line="240" w:lineRule="auto"/>
        <w:textAlignment w:val="baseline"/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</w:pPr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proc</w:t>
      </w:r>
      <w:proofErr w:type="spellEnd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/N/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limits</w:t>
      </w:r>
      <w:proofErr w:type="spellEnd"/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 —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Лимиты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на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использование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системных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ресурсов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,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актуальные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для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работающего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процесса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>.</w:t>
      </w:r>
    </w:p>
    <w:p w14:paraId="15EBCB0D" w14:textId="77777777" w:rsidR="00B74803" w:rsidRDefault="006B7311">
      <w:pPr>
        <w:shd w:val="clear" w:color="auto" w:fill="FFFFFF"/>
        <w:spacing w:beforeAutospacing="1" w:afterAutospacing="1" w:line="240" w:lineRule="auto"/>
        <w:textAlignment w:val="baseline"/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</w:pPr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proc</w:t>
      </w:r>
      <w:proofErr w:type="spellEnd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/N/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mounts</w:t>
      </w:r>
      <w:proofErr w:type="spellEnd"/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 —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Список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смонтированных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ресурсов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,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которые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доступны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процессу</w:t>
      </w:r>
    </w:p>
    <w:p w14:paraId="11D981C0" w14:textId="77777777" w:rsidR="00B74803" w:rsidRDefault="006B7311">
      <w:pPr>
        <w:shd w:val="clear" w:color="auto" w:fill="FFFFFF"/>
        <w:spacing w:beforeAutospacing="1" w:afterAutospacing="1" w:line="240" w:lineRule="auto"/>
        <w:textAlignment w:val="baseline"/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</w:pPr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proc</w:t>
      </w:r>
      <w:proofErr w:type="spellEnd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/N/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status</w:t>
      </w:r>
      <w:proofErr w:type="spellEnd"/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 —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Статус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работающей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программы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. </w:t>
      </w:r>
    </w:p>
    <w:p w14:paraId="605355ED" w14:textId="77777777" w:rsidR="00B74803" w:rsidRDefault="006B7311">
      <w:pPr>
        <w:shd w:val="clear" w:color="auto" w:fill="FFFFFF"/>
        <w:spacing w:beforeAutospacing="1" w:afterAutospacing="1" w:line="240" w:lineRule="auto"/>
        <w:textAlignment w:val="baseline"/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</w:pPr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proc</w:t>
      </w:r>
      <w:proofErr w:type="spellEnd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/N/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cwd</w:t>
      </w:r>
      <w:proofErr w:type="spellEnd"/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 —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Текущая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директория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для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процесса</w:t>
      </w:r>
    </w:p>
    <w:p w14:paraId="78144142" w14:textId="77777777" w:rsidR="00B74803" w:rsidRDefault="006B7311">
      <w:pPr>
        <w:shd w:val="clear" w:color="auto" w:fill="FFFFFF"/>
        <w:spacing w:beforeAutospacing="1" w:afterAutospacing="1" w:line="240" w:lineRule="auto"/>
        <w:textAlignment w:val="baseline"/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</w:pPr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proc</w:t>
      </w:r>
      <w:proofErr w:type="spellEnd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/N/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fd</w:t>
      </w:r>
      <w:proofErr w:type="spellEnd"/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 —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Файловые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дескрипторы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,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которые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используются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процессом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. </w:t>
      </w:r>
    </w:p>
    <w:p w14:paraId="3C186ADA" w14:textId="77777777" w:rsidR="00B74803" w:rsidRDefault="006B7311">
      <w:pPr>
        <w:shd w:val="clear" w:color="auto" w:fill="FFFFFF"/>
        <w:spacing w:beforeAutospacing="1" w:afterAutospacing="1" w:line="240" w:lineRule="auto"/>
        <w:textAlignment w:val="baseline"/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</w:pPr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proc</w:t>
      </w:r>
      <w:proofErr w:type="spellEnd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/N/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fdinfo</w:t>
      </w:r>
      <w:proofErr w:type="spellEnd"/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 —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Информация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о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файловых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дескрипторах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. </w:t>
      </w:r>
    </w:p>
    <w:p w14:paraId="0FC7FA00" w14:textId="77777777" w:rsidR="00B74803" w:rsidRDefault="006B7311">
      <w:pPr>
        <w:shd w:val="clear" w:color="auto" w:fill="FFFFFF"/>
        <w:spacing w:beforeAutospacing="1" w:afterAutospacing="1" w:line="240" w:lineRule="auto"/>
        <w:textAlignment w:val="baseline"/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</w:pPr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proc</w:t>
      </w:r>
      <w:proofErr w:type="spellEnd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/N/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root</w:t>
      </w:r>
      <w:proofErr w:type="spellEnd"/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 —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Символическая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ссылка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на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директорию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,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которая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для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данного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процесса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является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корневой</w:t>
      </w:r>
    </w:p>
    <w:p w14:paraId="05CE8C73" w14:textId="77777777" w:rsidR="00B74803" w:rsidRDefault="006B7311">
      <w:pPr>
        <w:shd w:val="clear" w:color="auto" w:fill="FFFFFF"/>
        <w:spacing w:beforeAutospacing="1" w:afterAutospacing="1" w:line="240" w:lineRule="auto"/>
        <w:textAlignment w:val="baseline"/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</w:pPr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proc</w:t>
      </w:r>
      <w:proofErr w:type="spellEnd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/N/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net</w:t>
      </w:r>
      <w:proofErr w:type="spellEnd"/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 —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Сетевые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системные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ресурсы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и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их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параметры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,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действующие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для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конкретного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процесса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>.</w:t>
      </w:r>
    </w:p>
    <w:p w14:paraId="5FEEBEF7" w14:textId="77777777" w:rsidR="00B74803" w:rsidRDefault="006B7311">
      <w:pPr>
        <w:shd w:val="clear" w:color="auto" w:fill="FFFFFF"/>
        <w:spacing w:beforeAutospacing="1" w:afterAutospacing="1" w:line="240" w:lineRule="auto"/>
        <w:textAlignment w:val="baseline"/>
        <w:outlineLvl w:val="1"/>
        <w:rPr>
          <w:rFonts w:ascii="Open Sans" w:eastAsia="Times New Roman" w:hAnsi="Open Sans" w:cs="Open Sans"/>
          <w:b/>
          <w:bCs/>
          <w:color w:val="444444"/>
          <w:sz w:val="28"/>
          <w:szCs w:val="28"/>
          <w:lang w:eastAsia="ru-RU"/>
        </w:rPr>
      </w:pPr>
      <w:r>
        <w:rPr>
          <w:rFonts w:eastAsia="Times New Roman" w:cs="Calibri"/>
          <w:b/>
          <w:bCs/>
          <w:color w:val="444444"/>
          <w:sz w:val="28"/>
          <w:szCs w:val="28"/>
          <w:lang w:eastAsia="ru-RU"/>
        </w:rPr>
        <w:t>Общесистемные</w:t>
      </w:r>
      <w:r>
        <w:rPr>
          <w:rFonts w:ascii="Open Sans" w:eastAsia="Times New Roman" w:hAnsi="Open Sans" w:cs="Open Sans"/>
          <w:b/>
          <w:bCs/>
          <w:color w:val="444444"/>
          <w:sz w:val="28"/>
          <w:szCs w:val="28"/>
          <w:lang w:eastAsia="ru-RU"/>
        </w:rPr>
        <w:t xml:space="preserve"> </w:t>
      </w:r>
      <w:r>
        <w:rPr>
          <w:rFonts w:eastAsia="Times New Roman" w:cs="Calibri"/>
          <w:b/>
          <w:bCs/>
          <w:color w:val="444444"/>
          <w:sz w:val="28"/>
          <w:szCs w:val="28"/>
          <w:lang w:eastAsia="ru-RU"/>
        </w:rPr>
        <w:t>псевдо</w:t>
      </w:r>
      <w:r>
        <w:rPr>
          <w:rFonts w:ascii="Open Sans" w:eastAsia="Times New Roman" w:hAnsi="Open Sans" w:cs="Open Sans"/>
          <w:b/>
          <w:bCs/>
          <w:color w:val="444444"/>
          <w:sz w:val="28"/>
          <w:szCs w:val="28"/>
          <w:lang w:eastAsia="ru-RU"/>
        </w:rPr>
        <w:t>-</w:t>
      </w:r>
      <w:r>
        <w:rPr>
          <w:rFonts w:eastAsia="Times New Roman" w:cs="Calibri"/>
          <w:b/>
          <w:bCs/>
          <w:color w:val="444444"/>
          <w:sz w:val="28"/>
          <w:szCs w:val="28"/>
          <w:lang w:eastAsia="ru-RU"/>
        </w:rPr>
        <w:t>файлы</w:t>
      </w:r>
      <w:r>
        <w:rPr>
          <w:rFonts w:ascii="Open Sans" w:eastAsia="Times New Roman" w:hAnsi="Open Sans" w:cs="Open Sans"/>
          <w:b/>
          <w:bCs/>
          <w:color w:val="444444"/>
          <w:sz w:val="28"/>
          <w:szCs w:val="28"/>
          <w:lang w:eastAsia="ru-RU"/>
        </w:rPr>
        <w:t xml:space="preserve"> </w:t>
      </w:r>
      <w:r>
        <w:rPr>
          <w:rFonts w:eastAsia="Times New Roman" w:cs="Calibri"/>
          <w:b/>
          <w:bCs/>
          <w:color w:val="444444"/>
          <w:sz w:val="28"/>
          <w:szCs w:val="28"/>
          <w:lang w:eastAsia="ru-RU"/>
        </w:rPr>
        <w:t>и</w:t>
      </w:r>
      <w:r>
        <w:rPr>
          <w:rFonts w:ascii="Open Sans" w:eastAsia="Times New Roman" w:hAnsi="Open Sans" w:cs="Open Sans"/>
          <w:b/>
          <w:bCs/>
          <w:color w:val="444444"/>
          <w:sz w:val="28"/>
          <w:szCs w:val="28"/>
          <w:lang w:eastAsia="ru-RU"/>
        </w:rPr>
        <w:t xml:space="preserve"> </w:t>
      </w:r>
      <w:r>
        <w:rPr>
          <w:rFonts w:eastAsia="Times New Roman" w:cs="Calibri"/>
          <w:b/>
          <w:bCs/>
          <w:color w:val="444444"/>
          <w:sz w:val="28"/>
          <w:szCs w:val="28"/>
          <w:lang w:eastAsia="ru-RU"/>
        </w:rPr>
        <w:t>псевдо</w:t>
      </w:r>
      <w:r>
        <w:rPr>
          <w:rFonts w:ascii="Open Sans" w:eastAsia="Times New Roman" w:hAnsi="Open Sans" w:cs="Open Sans"/>
          <w:b/>
          <w:bCs/>
          <w:color w:val="444444"/>
          <w:sz w:val="28"/>
          <w:szCs w:val="28"/>
          <w:lang w:eastAsia="ru-RU"/>
        </w:rPr>
        <w:t>-</w:t>
      </w:r>
      <w:r>
        <w:rPr>
          <w:rFonts w:eastAsia="Times New Roman" w:cs="Calibri"/>
          <w:b/>
          <w:bCs/>
          <w:color w:val="444444"/>
          <w:sz w:val="28"/>
          <w:szCs w:val="28"/>
          <w:lang w:eastAsia="ru-RU"/>
        </w:rPr>
        <w:t>директории</w:t>
      </w:r>
    </w:p>
    <w:p w14:paraId="6520E37E" w14:textId="77777777" w:rsidR="00B74803" w:rsidRDefault="006B7311">
      <w:pPr>
        <w:shd w:val="clear" w:color="auto" w:fill="FFFFFF"/>
        <w:spacing w:beforeAutospacing="1" w:afterAutospacing="1" w:line="240" w:lineRule="auto"/>
        <w:textAlignment w:val="baseline"/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</w:pPr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proc</w:t>
      </w:r>
      <w:proofErr w:type="spellEnd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acpi</w:t>
      </w:r>
      <w:proofErr w:type="spellEnd"/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 —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директория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,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связанная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с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управлением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питанием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и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различным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устройствами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. </w:t>
      </w:r>
    </w:p>
    <w:p w14:paraId="39C449D7" w14:textId="77777777" w:rsidR="00B74803" w:rsidRDefault="006B7311">
      <w:pPr>
        <w:shd w:val="clear" w:color="auto" w:fill="FFFFFF"/>
        <w:spacing w:beforeAutospacing="1" w:afterAutospacing="1" w:line="240" w:lineRule="auto"/>
        <w:textAlignment w:val="baseline"/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</w:pPr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proc</w:t>
      </w:r>
      <w:proofErr w:type="spellEnd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asound</w:t>
      </w:r>
      <w:proofErr w:type="spellEnd"/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 —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директория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,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связанная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со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звуковыми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устройствами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. </w:t>
      </w:r>
    </w:p>
    <w:p w14:paraId="3A519A9E" w14:textId="77777777" w:rsidR="00B74803" w:rsidRDefault="006B7311">
      <w:pPr>
        <w:shd w:val="clear" w:color="auto" w:fill="FFFFFF"/>
        <w:spacing w:beforeAutospacing="1" w:afterAutospacing="1" w:line="240" w:lineRule="auto"/>
        <w:textAlignment w:val="baseline"/>
        <w:rPr>
          <w:rFonts w:ascii="Consolas" w:eastAsia="Times New Roman" w:hAnsi="Consolas" w:cs="Courier New"/>
          <w:color w:val="666666"/>
          <w:lang w:eastAsia="ru-RU"/>
        </w:rPr>
      </w:pPr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proc</w:t>
      </w:r>
      <w:proofErr w:type="spellEnd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bus</w:t>
      </w:r>
      <w:proofErr w:type="spellEnd"/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 —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информация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о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системных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шинах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и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устройствах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,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которые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к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ним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подключены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. </w:t>
      </w:r>
    </w:p>
    <w:p w14:paraId="67A56D3F" w14:textId="77777777" w:rsidR="00B74803" w:rsidRDefault="006B7311">
      <w:pPr>
        <w:shd w:val="clear" w:color="auto" w:fill="FFFFFF"/>
        <w:spacing w:beforeAutospacing="1" w:afterAutospacing="1" w:line="240" w:lineRule="auto"/>
        <w:textAlignment w:val="baseline"/>
        <w:rPr>
          <w:rFonts w:ascii="Consolas" w:eastAsia="Times New Roman" w:hAnsi="Consolas" w:cs="Courier New"/>
          <w:color w:val="666666"/>
          <w:lang w:eastAsia="ru-RU"/>
        </w:rPr>
      </w:pPr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proc</w:t>
      </w:r>
      <w:proofErr w:type="spellEnd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fs</w:t>
      </w:r>
      <w:proofErr w:type="spellEnd"/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 —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Информация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о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файловых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системах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>. </w:t>
      </w:r>
      <w:r>
        <w:rPr>
          <w:rFonts w:ascii="Consolas" w:eastAsia="Times New Roman" w:hAnsi="Consolas" w:cs="Courier New"/>
          <w:color w:val="666666"/>
          <w:sz w:val="21"/>
          <w:szCs w:val="21"/>
          <w:lang w:val="en-US" w:eastAsia="ru-RU"/>
        </w:rPr>
        <w:t>free</w:t>
      </w:r>
    </w:p>
    <w:p w14:paraId="505CFF86" w14:textId="77777777" w:rsidR="00B74803" w:rsidRDefault="006B7311">
      <w:pPr>
        <w:shd w:val="clear" w:color="auto" w:fill="FFFFFF"/>
        <w:spacing w:beforeAutospacing="1" w:afterAutospacing="1" w:line="240" w:lineRule="auto"/>
        <w:textAlignment w:val="baseline"/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</w:pPr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proc</w:t>
      </w:r>
      <w:proofErr w:type="spellEnd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sys</w:t>
      </w:r>
      <w:proofErr w:type="spellEnd"/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 —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Псевдо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>-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директория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,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содержащая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массу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информации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о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системе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>.</w:t>
      </w:r>
    </w:p>
    <w:p w14:paraId="1AC39844" w14:textId="77777777" w:rsidR="00B74803" w:rsidRDefault="006B7311">
      <w:pPr>
        <w:shd w:val="clear" w:color="auto" w:fill="FFFFFF"/>
        <w:spacing w:beforeAutospacing="1" w:afterAutospacing="1" w:line="240" w:lineRule="auto"/>
        <w:textAlignment w:val="baseline"/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</w:pPr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lastRenderedPageBreak/>
        <w:t>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proc</w:t>
      </w:r>
      <w:proofErr w:type="spellEnd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sys</w:t>
      </w:r>
      <w:proofErr w:type="spellEnd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fs</w:t>
      </w:r>
      <w:proofErr w:type="spellEnd"/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 —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Псевдо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>-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директория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,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содержащая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информацию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о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подсистеме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,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связанной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с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файловыми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системами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. </w:t>
      </w:r>
    </w:p>
    <w:p w14:paraId="5CB52159" w14:textId="77777777" w:rsidR="00B74803" w:rsidRDefault="006B7311">
      <w:pPr>
        <w:shd w:val="clear" w:color="auto" w:fill="FFFFFF"/>
        <w:spacing w:beforeAutospacing="1" w:afterAutospacing="1" w:line="240" w:lineRule="auto"/>
        <w:textAlignment w:val="baseline"/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</w:pPr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proc</w:t>
      </w:r>
      <w:proofErr w:type="spellEnd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sys</w:t>
      </w:r>
      <w:proofErr w:type="spellEnd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net</w:t>
      </w:r>
      <w:proofErr w:type="spellEnd"/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 —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Общесистемные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сетевые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параметры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. </w:t>
      </w:r>
    </w:p>
    <w:p w14:paraId="2BCD3976" w14:textId="77777777" w:rsidR="00B74803" w:rsidRDefault="006B7311">
      <w:pPr>
        <w:shd w:val="clear" w:color="auto" w:fill="FFFFFF"/>
        <w:spacing w:beforeAutospacing="1" w:afterAutospacing="1" w:line="240" w:lineRule="auto"/>
        <w:textAlignment w:val="baseline"/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</w:pPr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proc</w:t>
      </w:r>
      <w:proofErr w:type="spellEnd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sys</w:t>
      </w:r>
      <w:proofErr w:type="spellEnd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vm</w:t>
      </w:r>
      <w:proofErr w:type="spellEnd"/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 —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Параметры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виртуальной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памяти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. </w:t>
      </w:r>
    </w:p>
    <w:p w14:paraId="7B222D72" w14:textId="77777777" w:rsidR="00B74803" w:rsidRDefault="00B74803">
      <w:pPr>
        <w:shd w:val="clear" w:color="auto" w:fill="FFFFFF"/>
        <w:spacing w:beforeAutospacing="1" w:afterAutospacing="1" w:line="240" w:lineRule="auto"/>
        <w:textAlignment w:val="baseline"/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</w:pPr>
    </w:p>
    <w:p w14:paraId="6936567D" w14:textId="77777777" w:rsidR="00B74803" w:rsidRDefault="006B7311">
      <w:pPr>
        <w:pStyle w:val="Heading2"/>
        <w:rPr>
          <w:rStyle w:val="InternetLink"/>
        </w:rPr>
      </w:pPr>
      <w:hyperlink r:id="rId84">
        <w:proofErr w:type="spellStart"/>
        <w:r>
          <w:rPr>
            <w:rStyle w:val="Hyperlink"/>
          </w:rPr>
          <w:t>mount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point</w:t>
        </w:r>
        <w:proofErr w:type="spellEnd"/>
      </w:hyperlink>
    </w:p>
    <w:p w14:paraId="64A0DEC9" w14:textId="77777777" w:rsidR="00B74803" w:rsidRDefault="006B7311">
      <w:pPr>
        <w:shd w:val="clear" w:color="auto" w:fill="FFFFFF"/>
        <w:spacing w:beforeAutospacing="1" w:afterAutospacing="1" w:line="240" w:lineRule="auto"/>
        <w:textAlignment w:val="baseline"/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</w:pPr>
      <w:r>
        <w:rPr>
          <w:rFonts w:eastAsia="Times New Roman" w:cs="Calibri"/>
          <w:color w:val="444444"/>
          <w:sz w:val="21"/>
          <w:szCs w:val="21"/>
          <w:lang w:eastAsia="ru-RU"/>
        </w:rPr>
        <w:t>Список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файловых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систем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,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которые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поддерживаются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ядром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,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находится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в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 xml:space="preserve"> </w:t>
      </w:r>
      <w:r>
        <w:rPr>
          <w:rFonts w:eastAsia="Times New Roman" w:cs="Calibri"/>
          <w:color w:val="444444"/>
          <w:sz w:val="21"/>
          <w:szCs w:val="21"/>
          <w:lang w:eastAsia="ru-RU"/>
        </w:rPr>
        <w:t>файле</w:t>
      </w:r>
      <w:r>
        <w:rPr>
          <w:rFonts w:ascii="Open Sans" w:eastAsia="Times New Roman" w:hAnsi="Open Sans" w:cs="Open Sans"/>
          <w:color w:val="444444"/>
          <w:sz w:val="21"/>
          <w:szCs w:val="21"/>
          <w:lang w:eastAsia="ru-RU"/>
        </w:rPr>
        <w:t> </w:t>
      </w:r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proc</w:t>
      </w:r>
      <w:proofErr w:type="spellEnd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/</w:t>
      </w:r>
      <w:proofErr w:type="spellStart"/>
      <w:r>
        <w:rPr>
          <w:rFonts w:ascii="Open Sans" w:eastAsia="Times New Roman" w:hAnsi="Open Sans" w:cs="Open Sans"/>
          <w:b/>
          <w:bCs/>
          <w:color w:val="444444"/>
          <w:sz w:val="21"/>
          <w:szCs w:val="21"/>
          <w:lang w:eastAsia="ru-RU"/>
        </w:rPr>
        <w:t>filesystems</w:t>
      </w:r>
      <w:proofErr w:type="spellEnd"/>
    </w:p>
    <w:p w14:paraId="0A8FBC02" w14:textId="77777777" w:rsidR="00B74803" w:rsidRDefault="006B7311">
      <w:pPr>
        <w:shd w:val="clear" w:color="auto" w:fill="FFFFFF"/>
        <w:spacing w:beforeAutospacing="1" w:afterAutospacing="1" w:line="240" w:lineRule="auto"/>
        <w:textAlignment w:val="baseline"/>
        <w:rPr>
          <w:rFonts w:ascii="Open Sans" w:hAnsi="Open Sans"/>
          <w:color w:val="444444"/>
          <w:sz w:val="21"/>
          <w:u w:val="single"/>
        </w:rPr>
      </w:pPr>
      <w:r>
        <w:rPr>
          <w:rFonts w:ascii="Open Sans" w:eastAsia="Times New Roman" w:hAnsi="Open Sans" w:cs="Open Sans"/>
          <w:b/>
          <w:color w:val="444444"/>
          <w:sz w:val="21"/>
          <w:u w:val="single"/>
          <w:lang w:eastAsia="ru-RU"/>
          <w:rPrChange w:id="27" w:author="Дмитрий Сафронов" w:date="2024-03-13T08:59:00Z">
            <w:rPr>
              <w:b/>
              <w:bCs/>
              <w:sz w:val="21"/>
              <w:szCs w:val="21"/>
            </w:rPr>
          </w:rPrChange>
        </w:rPr>
        <w:t>/</w:t>
      </w:r>
      <w:proofErr w:type="spellStart"/>
      <w:r>
        <w:rPr>
          <w:rFonts w:ascii="Open Sans" w:eastAsia="Times New Roman" w:hAnsi="Open Sans" w:cs="Open Sans"/>
          <w:b/>
          <w:color w:val="444444"/>
          <w:sz w:val="21"/>
          <w:u w:val="single"/>
          <w:lang w:val="en-US" w:eastAsia="ru-RU"/>
          <w:rPrChange w:id="28" w:author="Дмитрий Сафронов" w:date="2024-03-13T08:59:00Z">
            <w:rPr>
              <w:b/>
              <w:bCs/>
              <w:sz w:val="21"/>
              <w:szCs w:val="21"/>
            </w:rPr>
          </w:rPrChange>
        </w:rPr>
        <w:t>etc</w:t>
      </w:r>
      <w:proofErr w:type="spellEnd"/>
      <w:r>
        <w:rPr>
          <w:rFonts w:ascii="Open Sans" w:eastAsia="Times New Roman" w:hAnsi="Open Sans" w:cs="Open Sans"/>
          <w:b/>
          <w:color w:val="444444"/>
          <w:sz w:val="21"/>
          <w:u w:val="single"/>
          <w:lang w:eastAsia="ru-RU"/>
          <w:rPrChange w:id="29" w:author="Дмитрий Сафронов" w:date="2024-03-13T08:59:00Z">
            <w:rPr>
              <w:b/>
              <w:bCs/>
              <w:sz w:val="21"/>
              <w:szCs w:val="21"/>
            </w:rPr>
          </w:rPrChange>
        </w:rPr>
        <w:t>/</w:t>
      </w:r>
      <w:proofErr w:type="spellStart"/>
      <w:r>
        <w:rPr>
          <w:rFonts w:ascii="Open Sans" w:eastAsia="Times New Roman" w:hAnsi="Open Sans" w:cs="Open Sans"/>
          <w:b/>
          <w:color w:val="444444"/>
          <w:sz w:val="21"/>
          <w:u w:val="single"/>
          <w:lang w:val="en-US" w:eastAsia="ru-RU"/>
          <w:rPrChange w:id="30" w:author="Дмитрий Сафронов" w:date="2024-03-13T08:59:00Z">
            <w:rPr>
              <w:b/>
              <w:bCs/>
              <w:sz w:val="21"/>
              <w:szCs w:val="21"/>
            </w:rPr>
          </w:rPrChange>
        </w:rPr>
        <w:t>fstab</w:t>
      </w:r>
      <w:proofErr w:type="spellEnd"/>
      <w:r>
        <w:rPr>
          <w:rFonts w:ascii="Open Sans" w:eastAsia="Times New Roman" w:hAnsi="Open Sans" w:cs="Open Sans"/>
          <w:color w:val="444444"/>
          <w:sz w:val="21"/>
          <w:u w:val="single"/>
          <w:lang w:eastAsia="ru-RU"/>
          <w:rPrChange w:id="31" w:author="Дмитрий Сафронов" w:date="2024-03-13T08:59:00Z">
            <w:rPr>
              <w:sz w:val="21"/>
              <w:szCs w:val="21"/>
            </w:rPr>
          </w:rPrChange>
        </w:rPr>
        <w:t xml:space="preserve"> - </w:t>
      </w:r>
      <w:r>
        <w:rPr>
          <w:rFonts w:ascii="Arial" w:hAnsi="Arial" w:cs="Arial"/>
          <w:color w:val="202122"/>
          <w:sz w:val="21"/>
          <w:u w:val="single"/>
          <w:shd w:val="clear" w:color="auto" w:fill="FFFFFF"/>
          <w:rPrChange w:id="32" w:author="Дмитрий Сафронов" w:date="2024-03-13T08:59:00Z">
            <w:rPr>
              <w:sz w:val="21"/>
              <w:szCs w:val="21"/>
              <w:shd w:val="clear" w:color="auto" w:fill="FFFFFF"/>
            </w:rPr>
          </w:rPrChange>
        </w:rPr>
        <w:t>файл конфигурации</w:t>
      </w:r>
    </w:p>
    <w:p w14:paraId="472C5D49" w14:textId="77777777" w:rsidR="00B74803" w:rsidRDefault="006B7311">
      <w:pPr>
        <w:shd w:val="clear" w:color="auto" w:fill="FFFFFF"/>
        <w:spacing w:beforeAutospacing="1" w:afterAutospacing="1" w:line="240" w:lineRule="auto"/>
        <w:textAlignment w:val="baseline"/>
        <w:rPr>
          <w:rFonts w:cstheme="minorHAnsi"/>
          <w:b/>
          <w:bCs/>
          <w:color w:val="000000"/>
          <w:sz w:val="21"/>
          <w:szCs w:val="21"/>
          <w:shd w:val="clear" w:color="auto" w:fill="F8F9FA"/>
        </w:rPr>
      </w:pPr>
      <w:r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>mount</w:t>
      </w:r>
      <w:r>
        <w:rPr>
          <w:rFonts w:cstheme="minorHAnsi"/>
          <w:b/>
          <w:bCs/>
          <w:color w:val="000000"/>
          <w:sz w:val="21"/>
          <w:szCs w:val="21"/>
          <w:shd w:val="clear" w:color="auto" w:fill="F8F9FA"/>
        </w:rPr>
        <w:t xml:space="preserve"> /</w:t>
      </w:r>
      <w:r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>dev</w:t>
      </w:r>
      <w:r>
        <w:rPr>
          <w:rFonts w:cstheme="minorHAnsi"/>
          <w:b/>
          <w:bCs/>
          <w:color w:val="000000"/>
          <w:sz w:val="21"/>
          <w:szCs w:val="21"/>
          <w:shd w:val="clear" w:color="auto" w:fill="F8F9FA"/>
        </w:rPr>
        <w:t>/</w:t>
      </w:r>
      <w:proofErr w:type="spellStart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>cdrom</w:t>
      </w:r>
      <w:proofErr w:type="spellEnd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</w:rPr>
        <w:t xml:space="preserve"> /</w:t>
      </w:r>
      <w:proofErr w:type="spellStart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>mnt</w:t>
      </w:r>
      <w:proofErr w:type="spellEnd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</w:rPr>
        <w:t>/</w:t>
      </w:r>
      <w:proofErr w:type="spellStart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>cdrom</w:t>
      </w:r>
      <w:proofErr w:type="spellEnd"/>
    </w:p>
    <w:p w14:paraId="0C039B14" w14:textId="77777777" w:rsidR="00B74803" w:rsidRPr="009F7052" w:rsidRDefault="006B7311">
      <w:pPr>
        <w:shd w:val="clear" w:color="auto" w:fill="FFFFFF"/>
        <w:spacing w:beforeAutospacing="1" w:afterAutospacing="1" w:line="240" w:lineRule="auto"/>
        <w:textAlignment w:val="baseline"/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</w:pPr>
      <w:proofErr w:type="spellStart"/>
      <w:r w:rsidRPr="009F7052"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>umount</w:t>
      </w:r>
      <w:proofErr w:type="spellEnd"/>
      <w:r w:rsidRPr="009F7052"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 xml:space="preserve"> /dev/</w:t>
      </w:r>
      <w:proofErr w:type="spellStart"/>
      <w:r w:rsidRPr="009F7052"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>cdrom</w:t>
      </w:r>
      <w:proofErr w:type="spellEnd"/>
    </w:p>
    <w:p w14:paraId="016114C7" w14:textId="77777777" w:rsidR="00B74803" w:rsidRDefault="006B7311">
      <w:pPr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</w:pPr>
      <w:r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 xml:space="preserve">mount -t </w:t>
      </w:r>
      <w:proofErr w:type="spellStart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>ntfs</w:t>
      </w:r>
      <w:proofErr w:type="spellEnd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 xml:space="preserve"> -o </w:t>
      </w:r>
      <w:proofErr w:type="spellStart"/>
      <w:proofErr w:type="gramStart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>noatime,users</w:t>
      </w:r>
      <w:proofErr w:type="gramEnd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>,</w:t>
      </w:r>
      <w:proofErr w:type="gramStart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>rw,fmask</w:t>
      </w:r>
      <w:proofErr w:type="spellEnd"/>
      <w:proofErr w:type="gramEnd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>=</w:t>
      </w:r>
      <w:proofErr w:type="gramStart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>111,dmask</w:t>
      </w:r>
      <w:proofErr w:type="gramEnd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>=</w:t>
      </w:r>
      <w:proofErr w:type="gramStart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>000,locale</w:t>
      </w:r>
      <w:proofErr w:type="gramEnd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>=ru_RU.UTF-8 /dev/sda1 /</w:t>
      </w:r>
      <w:proofErr w:type="spellStart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>mnt</w:t>
      </w:r>
      <w:proofErr w:type="spellEnd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>/</w:t>
      </w:r>
      <w:proofErr w:type="spellStart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>win_xp</w:t>
      </w:r>
      <w:proofErr w:type="spellEnd"/>
    </w:p>
    <w:p w14:paraId="0466C6DA" w14:textId="77777777" w:rsidR="00B74803" w:rsidRDefault="006B7311">
      <w:pPr>
        <w:rPr>
          <w:rFonts w:cstheme="minorHAnsi"/>
          <w:color w:val="000000"/>
          <w:sz w:val="21"/>
          <w:szCs w:val="21"/>
          <w:shd w:val="clear" w:color="auto" w:fill="F8F9FA"/>
        </w:rPr>
      </w:pPr>
      <w:r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>mount</w:t>
      </w:r>
      <w:r>
        <w:rPr>
          <w:rFonts w:cstheme="minorHAnsi"/>
          <w:b/>
          <w:bCs/>
          <w:color w:val="000000"/>
          <w:sz w:val="21"/>
          <w:szCs w:val="21"/>
          <w:shd w:val="clear" w:color="auto" w:fill="F8F9FA"/>
        </w:rPr>
        <w:t xml:space="preserve"> 172.22.2.1:/</w:t>
      </w:r>
      <w:proofErr w:type="spellStart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>mnt</w:t>
      </w:r>
      <w:proofErr w:type="spellEnd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</w:rPr>
        <w:t>/</w:t>
      </w:r>
      <w:r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>iso</w:t>
      </w:r>
      <w:r>
        <w:rPr>
          <w:rFonts w:cstheme="minorHAnsi"/>
          <w:b/>
          <w:bCs/>
          <w:color w:val="000000"/>
          <w:sz w:val="21"/>
          <w:szCs w:val="21"/>
          <w:shd w:val="clear" w:color="auto" w:fill="F8F9FA"/>
        </w:rPr>
        <w:t>/ /</w:t>
      </w:r>
      <w:proofErr w:type="spellStart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>mnt</w:t>
      </w:r>
      <w:proofErr w:type="spellEnd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</w:rPr>
        <w:t>/</w:t>
      </w:r>
      <w:r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>iso</w:t>
      </w:r>
      <w:r>
        <w:rPr>
          <w:rFonts w:cstheme="minorHAnsi"/>
          <w:b/>
          <w:bCs/>
          <w:color w:val="000000"/>
          <w:sz w:val="21"/>
          <w:szCs w:val="21"/>
          <w:shd w:val="clear" w:color="auto" w:fill="F8F9FA"/>
        </w:rPr>
        <w:t>/</w:t>
      </w:r>
      <w:r>
        <w:rPr>
          <w:rFonts w:cstheme="minorHAnsi"/>
          <w:color w:val="000000"/>
          <w:sz w:val="21"/>
          <w:szCs w:val="21"/>
          <w:shd w:val="clear" w:color="auto" w:fill="F8F9FA"/>
        </w:rPr>
        <w:t xml:space="preserve"> - Монтирование сетевых дисков </w:t>
      </w:r>
      <w:r>
        <w:rPr>
          <w:rFonts w:cstheme="minorHAnsi"/>
          <w:color w:val="000000"/>
          <w:sz w:val="21"/>
          <w:szCs w:val="21"/>
          <w:shd w:val="clear" w:color="auto" w:fill="F8F9FA"/>
          <w:lang w:val="en-US"/>
        </w:rPr>
        <w:t>NFS</w:t>
      </w:r>
    </w:p>
    <w:p w14:paraId="75E74148" w14:textId="77777777" w:rsidR="00B74803" w:rsidRDefault="006B7311">
      <w:pPr>
        <w:rPr>
          <w:rFonts w:cstheme="minorHAnsi"/>
          <w:color w:val="000000"/>
          <w:sz w:val="21"/>
          <w:szCs w:val="21"/>
          <w:shd w:val="clear" w:color="auto" w:fill="F8F9FA"/>
        </w:rPr>
      </w:pPr>
      <w:proofErr w:type="spellStart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>sshfs</w:t>
      </w:r>
      <w:proofErr w:type="spellEnd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</w:rPr>
        <w:t xml:space="preserve"> </w:t>
      </w:r>
      <w:r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>user</w:t>
      </w:r>
      <w:r>
        <w:rPr>
          <w:rFonts w:cstheme="minorHAnsi"/>
          <w:b/>
          <w:bCs/>
          <w:color w:val="000000"/>
          <w:sz w:val="21"/>
          <w:szCs w:val="21"/>
          <w:shd w:val="clear" w:color="auto" w:fill="F8F9FA"/>
        </w:rPr>
        <w:t>@</w:t>
      </w:r>
      <w:proofErr w:type="spellStart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>udalenniy</w:t>
      </w:r>
      <w:proofErr w:type="spellEnd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</w:rPr>
        <w:t>_</w:t>
      </w:r>
      <w:r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>server</w:t>
      </w:r>
      <w:r>
        <w:rPr>
          <w:rFonts w:cstheme="minorHAnsi"/>
          <w:b/>
          <w:bCs/>
          <w:color w:val="000000"/>
          <w:sz w:val="21"/>
          <w:szCs w:val="21"/>
          <w:shd w:val="clear" w:color="auto" w:fill="F8F9FA"/>
        </w:rPr>
        <w:t>:/</w:t>
      </w:r>
      <w:proofErr w:type="spellStart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>tmp</w:t>
      </w:r>
      <w:proofErr w:type="spellEnd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</w:rPr>
        <w:t xml:space="preserve"> ~/</w:t>
      </w:r>
      <w:proofErr w:type="spellStart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>udalennaya</w:t>
      </w:r>
      <w:proofErr w:type="spellEnd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</w:rPr>
        <w:t>_</w:t>
      </w:r>
      <w:proofErr w:type="spellStart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  <w:lang w:val="en-US"/>
        </w:rPr>
        <w:t>papka</w:t>
      </w:r>
      <w:proofErr w:type="spellEnd"/>
      <w:r>
        <w:rPr>
          <w:rFonts w:cstheme="minorHAnsi"/>
          <w:color w:val="000000"/>
          <w:sz w:val="21"/>
          <w:szCs w:val="21"/>
          <w:shd w:val="clear" w:color="auto" w:fill="F8F9FA"/>
        </w:rPr>
        <w:t xml:space="preserve"> - Монтирование каталога файловой системы с другого компьютера через </w:t>
      </w:r>
      <w:r>
        <w:rPr>
          <w:rFonts w:cstheme="minorHAnsi"/>
          <w:color w:val="000000"/>
          <w:sz w:val="21"/>
          <w:szCs w:val="21"/>
          <w:shd w:val="clear" w:color="auto" w:fill="F8F9FA"/>
          <w:lang w:val="en-US"/>
        </w:rPr>
        <w:t>ssh</w:t>
      </w:r>
    </w:p>
    <w:p w14:paraId="43C05350" w14:textId="77777777" w:rsidR="00B74803" w:rsidRDefault="00B74803">
      <w:pPr>
        <w:rPr>
          <w:rFonts w:cstheme="minorHAnsi"/>
          <w:color w:val="000000"/>
          <w:sz w:val="21"/>
          <w:szCs w:val="21"/>
          <w:shd w:val="clear" w:color="auto" w:fill="F8F9FA"/>
        </w:rPr>
      </w:pPr>
    </w:p>
    <w:p w14:paraId="4448EAB8" w14:textId="77777777" w:rsidR="00B74803" w:rsidRDefault="006B7311">
      <w:pPr>
        <w:rPr>
          <w:rFonts w:cstheme="minorHAnsi"/>
          <w:color w:val="000000"/>
          <w:sz w:val="21"/>
          <w:szCs w:val="21"/>
          <w:shd w:val="clear" w:color="auto" w:fill="F8F9FA"/>
        </w:rPr>
      </w:pPr>
      <w:r>
        <w:br w:type="page"/>
      </w:r>
    </w:p>
    <w:p w14:paraId="3C6179B3" w14:textId="77777777" w:rsidR="00B74803" w:rsidRDefault="006B7311">
      <w:pPr>
        <w:pStyle w:val="Heading2"/>
        <w:spacing w:before="0"/>
        <w:rPr>
          <w:rStyle w:val="InternetLink"/>
        </w:rPr>
      </w:pPr>
      <w:hyperlink r:id="rId85">
        <w:r>
          <w:rPr>
            <w:rStyle w:val="Hyperlink"/>
          </w:rPr>
          <w:t xml:space="preserve">О </w:t>
        </w:r>
        <w:proofErr w:type="spellStart"/>
        <w:r>
          <w:rPr>
            <w:rStyle w:val="Hyperlink"/>
          </w:rPr>
          <w:t>sysctl</w:t>
        </w:r>
        <w:proofErr w:type="spellEnd"/>
      </w:hyperlink>
    </w:p>
    <w:p w14:paraId="02868E3D" w14:textId="77777777" w:rsidR="00B74803" w:rsidRDefault="00B74803">
      <w:pPr>
        <w:rPr>
          <w:rFonts w:ascii="Arial" w:hAnsi="Arial" w:cs="Arial"/>
          <w:b/>
          <w:bCs/>
          <w:color w:val="333333"/>
          <w:shd w:val="clear" w:color="auto" w:fill="FFFFFF"/>
        </w:rPr>
      </w:pPr>
    </w:p>
    <w:p w14:paraId="7F0B7533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net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— сеть; 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kern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— ядро; 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vm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— память и кэши</w:t>
      </w:r>
    </w:p>
    <w:p w14:paraId="759C2AD3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proofErr w:type="spellStart"/>
      <w:proofErr w:type="gramStart"/>
      <w:r>
        <w:rPr>
          <w:rFonts w:ascii="Arial" w:hAnsi="Arial" w:cs="Arial"/>
          <w:b/>
          <w:bCs/>
          <w:color w:val="333333"/>
          <w:shd w:val="clear" w:color="auto" w:fill="FFFFFF"/>
        </w:rPr>
        <w:t>vm.swappiness</w:t>
      </w:r>
      <w:proofErr w:type="spellEnd"/>
      <w:proofErr w:type="gramEnd"/>
      <w:r>
        <w:rPr>
          <w:rFonts w:ascii="Arial" w:hAnsi="Arial" w:cs="Arial"/>
          <w:color w:val="333333"/>
          <w:shd w:val="clear" w:color="auto" w:fill="FFFFFF"/>
        </w:rPr>
        <w:t> — настройка агрессивности “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высвапливания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” памяти. 0-100 (</w:t>
      </w:r>
      <w:r>
        <w:rPr>
          <w:rFonts w:ascii="Arial" w:hAnsi="Arial" w:cs="Arial"/>
          <w:color w:val="333333"/>
          <w:shd w:val="clear" w:color="auto" w:fill="FFFFFF"/>
          <w:lang w:val="en-US"/>
        </w:rPr>
        <w:t>default</w:t>
      </w:r>
      <w:r>
        <w:rPr>
          <w:rFonts w:ascii="Arial" w:hAnsi="Arial" w:cs="Arial"/>
          <w:color w:val="333333"/>
          <w:shd w:val="clear" w:color="auto" w:fill="FFFFFF"/>
        </w:rPr>
        <w:t xml:space="preserve"> 60)</w:t>
      </w:r>
    </w:p>
    <w:p w14:paraId="0323D6D1" w14:textId="77777777" w:rsidR="00B74803" w:rsidRPr="009F7052" w:rsidRDefault="006B7311">
      <w:pPr>
        <w:rPr>
          <w:rFonts w:ascii="Arial" w:hAnsi="Arial" w:cs="Arial"/>
          <w:color w:val="333333"/>
          <w:shd w:val="clear" w:color="auto" w:fill="FFFFFF"/>
        </w:rPr>
      </w:pP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vm.min_free_kbytes</w:t>
      </w:r>
      <w:proofErr w:type="spellEnd"/>
      <w:r>
        <w:rPr>
          <w:rFonts w:ascii="Arial" w:hAnsi="Arial" w:cs="Arial"/>
          <w:b/>
          <w:bCs/>
          <w:color w:val="333333"/>
          <w:shd w:val="clear" w:color="auto" w:fill="FFFFFF"/>
        </w:rPr>
        <w:t> </w:t>
      </w:r>
      <w:r>
        <w:rPr>
          <w:rFonts w:ascii="Arial" w:hAnsi="Arial" w:cs="Arial"/>
          <w:color w:val="333333"/>
          <w:shd w:val="clear" w:color="auto" w:fill="FFFFFF"/>
        </w:rPr>
        <w:t xml:space="preserve">— Определяет минимальный размер </w:t>
      </w:r>
      <w:proofErr w:type="gramStart"/>
      <w:r>
        <w:rPr>
          <w:rFonts w:ascii="Arial" w:hAnsi="Arial" w:cs="Arial"/>
          <w:color w:val="333333"/>
          <w:shd w:val="clear" w:color="auto" w:fill="FFFFFF"/>
        </w:rPr>
        <w:t>свободной памяти</w:t>
      </w:r>
      <w:proofErr w:type="gramEnd"/>
      <w:r>
        <w:rPr>
          <w:rFonts w:ascii="Arial" w:hAnsi="Arial" w:cs="Arial"/>
          <w:color w:val="333333"/>
          <w:shd w:val="clear" w:color="auto" w:fill="FFFFFF"/>
        </w:rPr>
        <w:t xml:space="preserve"> который необходимо поддерживать</w:t>
      </w:r>
    </w:p>
    <w:p w14:paraId="10F4D4A3" w14:textId="77777777" w:rsidR="00B74803" w:rsidRPr="009F7052" w:rsidRDefault="006B7311">
      <w:pPr>
        <w:rPr>
          <w:rFonts w:cstheme="minorHAnsi"/>
          <w:color w:val="000000"/>
          <w:sz w:val="21"/>
          <w:szCs w:val="21"/>
          <w:shd w:val="clear" w:color="auto" w:fill="F8F9FA"/>
        </w:rPr>
      </w:pPr>
      <w:proofErr w:type="spellStart"/>
      <w:proofErr w:type="gramStart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</w:rPr>
        <w:t>vm.overcommit</w:t>
      </w:r>
      <w:proofErr w:type="gramEnd"/>
      <w:r>
        <w:rPr>
          <w:rFonts w:cstheme="minorHAnsi"/>
          <w:b/>
          <w:bCs/>
          <w:color w:val="000000"/>
          <w:sz w:val="21"/>
          <w:szCs w:val="21"/>
          <w:shd w:val="clear" w:color="auto" w:fill="F8F9FA"/>
        </w:rPr>
        <w:t>_memory</w:t>
      </w:r>
      <w:proofErr w:type="spellEnd"/>
      <w:r>
        <w:rPr>
          <w:rFonts w:cstheme="minorHAnsi"/>
          <w:color w:val="000000"/>
          <w:sz w:val="21"/>
          <w:szCs w:val="21"/>
          <w:shd w:val="clear" w:color="auto" w:fill="F8F9FA"/>
        </w:rPr>
        <w:t> — разрешает/запрещает “</w:t>
      </w:r>
      <w:proofErr w:type="spellStart"/>
      <w:r>
        <w:rPr>
          <w:rFonts w:cstheme="minorHAnsi"/>
          <w:color w:val="000000"/>
          <w:sz w:val="21"/>
          <w:szCs w:val="21"/>
          <w:shd w:val="clear" w:color="auto" w:fill="F8F9FA"/>
        </w:rPr>
        <w:t>аллоцировать</w:t>
      </w:r>
      <w:proofErr w:type="spellEnd"/>
      <w:r>
        <w:rPr>
          <w:rFonts w:cstheme="minorHAnsi"/>
          <w:color w:val="000000"/>
          <w:sz w:val="21"/>
          <w:szCs w:val="21"/>
          <w:shd w:val="clear" w:color="auto" w:fill="F8F9FA"/>
        </w:rPr>
        <w:t xml:space="preserve">” памяти </w:t>
      </w:r>
      <w:proofErr w:type="gramStart"/>
      <w:r>
        <w:rPr>
          <w:rFonts w:cstheme="minorHAnsi"/>
          <w:color w:val="000000"/>
          <w:sz w:val="21"/>
          <w:szCs w:val="21"/>
          <w:shd w:val="clear" w:color="auto" w:fill="F8F9FA"/>
        </w:rPr>
        <w:t>больше</w:t>
      </w:r>
      <w:proofErr w:type="gramEnd"/>
      <w:r>
        <w:rPr>
          <w:rFonts w:cstheme="minorHAnsi"/>
          <w:color w:val="000000"/>
          <w:sz w:val="21"/>
          <w:szCs w:val="21"/>
          <w:shd w:val="clear" w:color="auto" w:fill="F8F9FA"/>
        </w:rPr>
        <w:t xml:space="preserve"> чем есть</w:t>
      </w:r>
    </w:p>
    <w:p w14:paraId="1B8E3A5A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proofErr w:type="gramStart"/>
      <w:r>
        <w:rPr>
          <w:rFonts w:ascii="Arial" w:hAnsi="Arial" w:cs="Arial"/>
          <w:b/>
          <w:bCs/>
          <w:color w:val="333333"/>
          <w:shd w:val="clear" w:color="auto" w:fill="FFFFFF"/>
        </w:rPr>
        <w:t>net.ipv4.ip</w:t>
      </w:r>
      <w:proofErr w:type="gramEnd"/>
      <w:r>
        <w:rPr>
          <w:rFonts w:ascii="Arial" w:hAnsi="Arial" w:cs="Arial"/>
          <w:b/>
          <w:bCs/>
          <w:color w:val="333333"/>
          <w:shd w:val="clear" w:color="auto" w:fill="FFFFFF"/>
        </w:rPr>
        <w:t>_forward</w:t>
      </w:r>
      <w:r>
        <w:rPr>
          <w:rFonts w:ascii="Arial" w:hAnsi="Arial" w:cs="Arial"/>
          <w:color w:val="333333"/>
          <w:shd w:val="clear" w:color="auto" w:fill="FFFFFF"/>
        </w:rPr>
        <w:t> — разрешение или запрет на маршрутизацию пакетов</w:t>
      </w:r>
    </w:p>
    <w:p w14:paraId="3A613D9A" w14:textId="77777777" w:rsidR="00B74803" w:rsidRPr="009F7052" w:rsidRDefault="006B7311">
      <w:pPr>
        <w:rPr>
          <w:rFonts w:ascii="Arial" w:hAnsi="Arial" w:cs="Arial"/>
          <w:color w:val="333333"/>
          <w:shd w:val="clear" w:color="auto" w:fill="FFFFFF"/>
          <w:lang w:val="en-US"/>
        </w:rPr>
      </w:pPr>
      <w:proofErr w:type="gramStart"/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net</w:t>
      </w:r>
      <w:r w:rsidRPr="009F7052">
        <w:rPr>
          <w:rFonts w:ascii="Arial" w:hAnsi="Arial" w:cs="Arial"/>
          <w:b/>
          <w:bCs/>
          <w:color w:val="333333"/>
          <w:shd w:val="clear" w:color="auto" w:fill="FFFFFF"/>
        </w:rPr>
        <w:t>.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ipv</w:t>
      </w:r>
      <w:proofErr w:type="spellEnd"/>
      <w:r w:rsidRPr="009F7052">
        <w:rPr>
          <w:rFonts w:ascii="Arial" w:hAnsi="Arial" w:cs="Arial"/>
          <w:b/>
          <w:bCs/>
          <w:color w:val="333333"/>
          <w:shd w:val="clear" w:color="auto" w:fill="FFFFFF"/>
        </w:rPr>
        <w:t>4.{</w:t>
      </w:r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all</w:t>
      </w:r>
      <w:r w:rsidRPr="009F7052">
        <w:rPr>
          <w:rFonts w:ascii="Arial" w:hAnsi="Arial" w:cs="Arial"/>
          <w:b/>
          <w:bCs/>
          <w:color w:val="333333"/>
          <w:shd w:val="clear" w:color="auto" w:fill="FFFFFF"/>
        </w:rPr>
        <w:t>,</w:t>
      </w:r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default</w:t>
      </w:r>
      <w:proofErr w:type="gramEnd"/>
      <w:r w:rsidRPr="009F7052">
        <w:rPr>
          <w:rFonts w:ascii="Arial" w:hAnsi="Arial" w:cs="Arial"/>
          <w:b/>
          <w:bCs/>
          <w:color w:val="333333"/>
          <w:shd w:val="clear" w:color="auto" w:fill="FFFFFF"/>
        </w:rPr>
        <w:t>,</w:t>
      </w:r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interface</w:t>
      </w:r>
      <w:r w:rsidRPr="009F7052">
        <w:rPr>
          <w:rFonts w:ascii="Arial" w:hAnsi="Arial" w:cs="Arial"/>
          <w:b/>
          <w:bCs/>
          <w:color w:val="333333"/>
          <w:shd w:val="clear" w:color="auto" w:fill="FFFFFF"/>
        </w:rPr>
        <w:t>}.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rp</w:t>
      </w:r>
      <w:proofErr w:type="spellEnd"/>
      <w:r w:rsidRPr="009F7052">
        <w:rPr>
          <w:rFonts w:ascii="Arial" w:hAnsi="Arial" w:cs="Arial"/>
          <w:b/>
          <w:bCs/>
          <w:color w:val="333333"/>
          <w:shd w:val="clear" w:color="auto" w:fill="FFFFFF"/>
        </w:rPr>
        <w:t>_</w:t>
      </w:r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filter</w:t>
      </w:r>
      <w:r>
        <w:rPr>
          <w:rFonts w:ascii="Arial" w:hAnsi="Arial" w:cs="Arial"/>
          <w:color w:val="333333"/>
          <w:shd w:val="clear" w:color="auto" w:fill="FFFFFF"/>
          <w:lang w:val="en-US"/>
        </w:rPr>
        <w:t> </w:t>
      </w:r>
      <w:r w:rsidRPr="009F7052">
        <w:rPr>
          <w:rFonts w:ascii="Arial" w:hAnsi="Arial" w:cs="Arial"/>
          <w:color w:val="333333"/>
          <w:shd w:val="clear" w:color="auto" w:fill="FFFFFF"/>
        </w:rPr>
        <w:t xml:space="preserve">— </w:t>
      </w:r>
      <w:r>
        <w:rPr>
          <w:rFonts w:ascii="Arial" w:hAnsi="Arial" w:cs="Arial"/>
          <w:color w:val="333333"/>
          <w:shd w:val="clear" w:color="auto" w:fill="FFFFFF"/>
        </w:rPr>
        <w:t>контролирует</w:t>
      </w:r>
      <w:r w:rsidRPr="009F7052"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опцию</w:t>
      </w:r>
      <w:r w:rsidRPr="009F7052"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  <w:lang w:val="en-US"/>
        </w:rPr>
        <w:t>Reverse Path Filtering (</w:t>
      </w:r>
      <w:r>
        <w:rPr>
          <w:rFonts w:ascii="Arial" w:hAnsi="Arial" w:cs="Arial"/>
          <w:color w:val="333333"/>
          <w:shd w:val="clear" w:color="auto" w:fill="FFFFFF"/>
        </w:rPr>
        <w:t>проверка</w:t>
      </w:r>
      <w:r>
        <w:rPr>
          <w:rFonts w:ascii="Arial" w:hAnsi="Arial" w:cs="Arial"/>
          <w:color w:val="333333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пакетов</w:t>
      </w:r>
      <w:r>
        <w:rPr>
          <w:rFonts w:ascii="Arial" w:hAnsi="Arial" w:cs="Arial"/>
          <w:color w:val="333333"/>
          <w:shd w:val="clear" w:color="auto" w:fill="FFFFFF"/>
          <w:lang w:val="en-US"/>
        </w:rPr>
        <w:t>)</w:t>
      </w:r>
    </w:p>
    <w:p w14:paraId="3F850B8C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proofErr w:type="gramStart"/>
      <w:r>
        <w:rPr>
          <w:rFonts w:ascii="Arial" w:hAnsi="Arial" w:cs="Arial"/>
          <w:b/>
          <w:bCs/>
          <w:color w:val="333333"/>
          <w:shd w:val="clear" w:color="auto" w:fill="FFFFFF"/>
        </w:rPr>
        <w:t>net.ipv4.ip</w:t>
      </w:r>
      <w:proofErr w:type="gramEnd"/>
      <w:r>
        <w:rPr>
          <w:rFonts w:ascii="Arial" w:hAnsi="Arial" w:cs="Arial"/>
          <w:b/>
          <w:bCs/>
          <w:color w:val="333333"/>
          <w:shd w:val="clear" w:color="auto" w:fill="FFFFFF"/>
        </w:rPr>
        <w:t>_local_port_range</w:t>
      </w:r>
      <w:r>
        <w:rPr>
          <w:rFonts w:ascii="Arial" w:hAnsi="Arial" w:cs="Arial"/>
          <w:color w:val="333333"/>
          <w:shd w:val="clear" w:color="auto" w:fill="FFFFFF"/>
        </w:rPr>
        <w:t> — определяет минимальный и максимальный порты, который используется для создания локального клиентского сокета</w:t>
      </w:r>
    </w:p>
    <w:p w14:paraId="6E18C216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proofErr w:type="gramStart"/>
      <w:r>
        <w:rPr>
          <w:rFonts w:ascii="Arial" w:hAnsi="Arial" w:cs="Arial"/>
          <w:b/>
          <w:bCs/>
          <w:color w:val="333333"/>
          <w:shd w:val="clear" w:color="auto" w:fill="FFFFFF"/>
        </w:rPr>
        <w:t>net.ipv4.ip</w:t>
      </w:r>
      <w:proofErr w:type="gramEnd"/>
      <w:r>
        <w:rPr>
          <w:rFonts w:ascii="Arial" w:hAnsi="Arial" w:cs="Arial"/>
          <w:b/>
          <w:bCs/>
          <w:color w:val="333333"/>
          <w:shd w:val="clear" w:color="auto" w:fill="FFFFFF"/>
        </w:rPr>
        <w:t>_default_ttl</w:t>
      </w:r>
      <w:r>
        <w:rPr>
          <w:rFonts w:ascii="Arial" w:hAnsi="Arial" w:cs="Arial"/>
          <w:color w:val="333333"/>
          <w:shd w:val="clear" w:color="auto" w:fill="FFFFFF"/>
        </w:rPr>
        <w:t> — время жизни пакета (TTL) по умолчанию</w:t>
      </w:r>
    </w:p>
    <w:p w14:paraId="46DACA17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proofErr w:type="spellStart"/>
      <w:proofErr w:type="gramStart"/>
      <w:r>
        <w:rPr>
          <w:rFonts w:ascii="Arial" w:hAnsi="Arial" w:cs="Arial"/>
          <w:b/>
          <w:bCs/>
          <w:color w:val="333333"/>
          <w:shd w:val="clear" w:color="auto" w:fill="FFFFFF"/>
        </w:rPr>
        <w:t>net.core</w:t>
      </w:r>
      <w:proofErr w:type="gramEnd"/>
      <w:r>
        <w:rPr>
          <w:rFonts w:ascii="Arial" w:hAnsi="Arial" w:cs="Arial"/>
          <w:b/>
          <w:bCs/>
          <w:color w:val="333333"/>
          <w:shd w:val="clear" w:color="auto" w:fill="FFFFFF"/>
        </w:rPr>
        <w:t>.netdev_max_backlog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 — регулирует размер очереди пакетов между сетевой картой и ядром</w:t>
      </w:r>
    </w:p>
    <w:p w14:paraId="5287B72F" w14:textId="77777777" w:rsidR="00B74803" w:rsidRDefault="006B7311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>
        <w:rPr>
          <w:rFonts w:ascii="Arial" w:eastAsia="Times New Roman" w:hAnsi="Arial" w:cs="Arial"/>
          <w:color w:val="333333"/>
          <w:shd w:val="clear" w:color="auto" w:fill="FFFFFF"/>
          <w:lang w:eastAsia="ru-RU"/>
        </w:rPr>
        <w:t xml:space="preserve">Для понимания надо </w:t>
      </w:r>
      <w:proofErr w:type="gramStart"/>
      <w:r>
        <w:rPr>
          <w:rFonts w:ascii="Arial" w:eastAsia="Times New Roman" w:hAnsi="Arial" w:cs="Arial"/>
          <w:color w:val="333333"/>
          <w:shd w:val="clear" w:color="auto" w:fill="FFFFFF"/>
          <w:lang w:eastAsia="ru-RU"/>
        </w:rPr>
        <w:t>знать</w:t>
      </w:r>
      <w:proofErr w:type="gramEnd"/>
      <w:r>
        <w:rPr>
          <w:rFonts w:ascii="Arial" w:eastAsia="Times New Roman" w:hAnsi="Arial" w:cs="Arial"/>
          <w:color w:val="333333"/>
          <w:shd w:val="clear" w:color="auto" w:fill="FFFFFF"/>
          <w:lang w:eastAsia="ru-RU"/>
        </w:rPr>
        <w:t xml:space="preserve"> как работают соединения в </w:t>
      </w:r>
      <w:proofErr w:type="spellStart"/>
      <w:r>
        <w:rPr>
          <w:rFonts w:ascii="Arial" w:eastAsia="Times New Roman" w:hAnsi="Arial" w:cs="Arial"/>
          <w:color w:val="333333"/>
          <w:shd w:val="clear" w:color="auto" w:fill="FFFFFF"/>
          <w:lang w:eastAsia="ru-RU"/>
        </w:rPr>
        <w:t>tcp</w:t>
      </w:r>
      <w:proofErr w:type="spellEnd"/>
      <w:r>
        <w:rPr>
          <w:rFonts w:ascii="Arial" w:eastAsia="Times New Roman" w:hAnsi="Arial" w:cs="Arial"/>
          <w:color w:val="333333"/>
          <w:shd w:val="clear" w:color="auto" w:fill="FFFFFF"/>
          <w:lang w:eastAsia="ru-RU"/>
        </w:rPr>
        <w:t>:</w:t>
      </w:r>
      <w:r>
        <w:rPr>
          <w:rFonts w:ascii="Arial" w:eastAsia="Times New Roman" w:hAnsi="Arial" w:cs="Arial"/>
          <w:color w:val="333333"/>
          <w:lang w:eastAsia="ru-RU"/>
        </w:rPr>
        <w:br/>
      </w:r>
      <w:r>
        <w:rPr>
          <w:rFonts w:ascii="Arial" w:eastAsia="Times New Roman" w:hAnsi="Arial" w:cs="Arial"/>
          <w:color w:val="333333"/>
          <w:lang w:eastAsia="ru-RU"/>
        </w:rPr>
        <w:br/>
      </w:r>
    </w:p>
    <w:p w14:paraId="3B8B7651" w14:textId="77777777" w:rsidR="00B74803" w:rsidRDefault="006B7311">
      <w:pPr>
        <w:numPr>
          <w:ilvl w:val="0"/>
          <w:numId w:val="28"/>
        </w:numPr>
        <w:shd w:val="clear" w:color="auto" w:fill="FFFFFF"/>
        <w:spacing w:after="90" w:line="240" w:lineRule="auto"/>
        <w:rPr>
          <w:rFonts w:ascii="Arial" w:eastAsia="Times New Roman" w:hAnsi="Arial" w:cs="Arial"/>
          <w:color w:val="333333"/>
          <w:lang w:eastAsia="ru-RU"/>
        </w:rPr>
      </w:pPr>
      <w:r>
        <w:rPr>
          <w:rFonts w:ascii="Arial" w:eastAsia="Times New Roman" w:hAnsi="Arial" w:cs="Arial"/>
          <w:color w:val="333333"/>
          <w:lang w:eastAsia="ru-RU"/>
        </w:rPr>
        <w:t xml:space="preserve">Программа открывает слушающий сокет: </w:t>
      </w:r>
      <w:proofErr w:type="spellStart"/>
      <w:proofErr w:type="gramStart"/>
      <w:r>
        <w:rPr>
          <w:rFonts w:ascii="Arial" w:eastAsia="Times New Roman" w:hAnsi="Arial" w:cs="Arial"/>
          <w:color w:val="333333"/>
          <w:lang w:eastAsia="ru-RU"/>
        </w:rPr>
        <w:t>socket</w:t>
      </w:r>
      <w:proofErr w:type="spellEnd"/>
      <w:r>
        <w:rPr>
          <w:rFonts w:ascii="Arial" w:eastAsia="Times New Roman" w:hAnsi="Arial" w:cs="Arial"/>
          <w:color w:val="333333"/>
          <w:lang w:eastAsia="ru-RU"/>
        </w:rPr>
        <w:t>(</w:t>
      </w:r>
      <w:proofErr w:type="gramEnd"/>
      <w:r>
        <w:rPr>
          <w:rFonts w:ascii="Arial" w:eastAsia="Times New Roman" w:hAnsi="Arial" w:cs="Arial"/>
          <w:color w:val="333333"/>
          <w:lang w:eastAsia="ru-RU"/>
        </w:rPr>
        <w:t xml:space="preserve">) -&gt; </w:t>
      </w:r>
      <w:proofErr w:type="spellStart"/>
      <w:proofErr w:type="gramStart"/>
      <w:r>
        <w:rPr>
          <w:rFonts w:ascii="Arial" w:eastAsia="Times New Roman" w:hAnsi="Arial" w:cs="Arial"/>
          <w:color w:val="333333"/>
          <w:lang w:eastAsia="ru-RU"/>
        </w:rPr>
        <w:t>listen</w:t>
      </w:r>
      <w:proofErr w:type="spellEnd"/>
      <w:r>
        <w:rPr>
          <w:rFonts w:ascii="Arial" w:eastAsia="Times New Roman" w:hAnsi="Arial" w:cs="Arial"/>
          <w:color w:val="333333"/>
          <w:lang w:eastAsia="ru-RU"/>
        </w:rPr>
        <w:t>(</w:t>
      </w:r>
      <w:proofErr w:type="gramEnd"/>
      <w:r>
        <w:rPr>
          <w:rFonts w:ascii="Arial" w:eastAsia="Times New Roman" w:hAnsi="Arial" w:cs="Arial"/>
          <w:color w:val="333333"/>
          <w:lang w:eastAsia="ru-RU"/>
        </w:rPr>
        <w:t>). В итоге получает, например *:80 (80-й порт на всех интерфейсах).</w:t>
      </w:r>
    </w:p>
    <w:p w14:paraId="7046DF02" w14:textId="77777777" w:rsidR="00B74803" w:rsidRDefault="006B7311">
      <w:pPr>
        <w:numPr>
          <w:ilvl w:val="0"/>
          <w:numId w:val="28"/>
        </w:numPr>
        <w:shd w:val="clear" w:color="auto" w:fill="FFFFFF"/>
        <w:spacing w:before="90" w:after="90" w:line="240" w:lineRule="auto"/>
        <w:rPr>
          <w:rFonts w:ascii="Arial" w:eastAsia="Times New Roman" w:hAnsi="Arial" w:cs="Arial"/>
          <w:color w:val="333333"/>
          <w:lang w:eastAsia="ru-RU"/>
        </w:rPr>
      </w:pPr>
      <w:r>
        <w:rPr>
          <w:rFonts w:ascii="Arial" w:eastAsia="Times New Roman" w:hAnsi="Arial" w:cs="Arial"/>
          <w:color w:val="333333"/>
          <w:lang w:eastAsia="ru-RU"/>
        </w:rPr>
        <w:t xml:space="preserve">Клиент устанавливает соединение: a) посылает серверу </w:t>
      </w:r>
      <w:r>
        <w:rPr>
          <w:rFonts w:ascii="Arial" w:eastAsia="Times New Roman" w:hAnsi="Arial" w:cs="Arial"/>
          <w:b/>
          <w:bCs/>
          <w:color w:val="333333"/>
          <w:lang w:eastAsia="ru-RU"/>
        </w:rPr>
        <w:t>syn</w:t>
      </w:r>
      <w:r>
        <w:rPr>
          <w:rFonts w:ascii="Arial" w:eastAsia="Times New Roman" w:hAnsi="Arial" w:cs="Arial"/>
          <w:color w:val="333333"/>
          <w:lang w:eastAsia="ru-RU"/>
        </w:rPr>
        <w:t xml:space="preserve">-пакет (вот в этом месте и работает </w:t>
      </w:r>
      <w:proofErr w:type="spellStart"/>
      <w:r>
        <w:rPr>
          <w:rFonts w:ascii="Arial" w:eastAsia="Times New Roman" w:hAnsi="Arial" w:cs="Arial"/>
          <w:b/>
          <w:bCs/>
          <w:color w:val="333333"/>
          <w:lang w:eastAsia="ru-RU"/>
        </w:rPr>
        <w:t>tcp_max_syn_backlog</w:t>
      </w:r>
      <w:proofErr w:type="spellEnd"/>
      <w:r>
        <w:rPr>
          <w:rFonts w:ascii="Arial" w:eastAsia="Times New Roman" w:hAnsi="Arial" w:cs="Arial"/>
          <w:color w:val="333333"/>
          <w:lang w:eastAsia="ru-RU"/>
        </w:rPr>
        <w:t xml:space="preserve">); b) получает от сервера </w:t>
      </w:r>
      <w:r>
        <w:rPr>
          <w:rFonts w:ascii="Arial" w:eastAsia="Times New Roman" w:hAnsi="Arial" w:cs="Arial"/>
          <w:b/>
          <w:bCs/>
          <w:color w:val="333333"/>
          <w:lang w:eastAsia="ru-RU"/>
        </w:rPr>
        <w:t>syn-ack</w:t>
      </w:r>
      <w:r>
        <w:rPr>
          <w:rFonts w:ascii="Arial" w:eastAsia="Times New Roman" w:hAnsi="Arial" w:cs="Arial"/>
          <w:color w:val="333333"/>
          <w:lang w:eastAsia="ru-RU"/>
        </w:rPr>
        <w:t xml:space="preserve">; c) посылает серверу </w:t>
      </w:r>
      <w:r>
        <w:rPr>
          <w:rFonts w:ascii="Arial" w:eastAsia="Times New Roman" w:hAnsi="Arial" w:cs="Arial"/>
          <w:b/>
          <w:bCs/>
          <w:color w:val="333333"/>
          <w:lang w:eastAsia="ru-RU"/>
        </w:rPr>
        <w:t>ack</w:t>
      </w:r>
      <w:r>
        <w:rPr>
          <w:rFonts w:ascii="Arial" w:eastAsia="Times New Roman" w:hAnsi="Arial" w:cs="Arial"/>
          <w:color w:val="333333"/>
          <w:lang w:eastAsia="ru-RU"/>
        </w:rPr>
        <w:t xml:space="preserve"> (а вот тут уже работает </w:t>
      </w:r>
      <w:proofErr w:type="spellStart"/>
      <w:r>
        <w:rPr>
          <w:rFonts w:ascii="Arial" w:eastAsia="Times New Roman" w:hAnsi="Arial" w:cs="Arial"/>
          <w:b/>
          <w:bCs/>
          <w:color w:val="333333"/>
          <w:lang w:eastAsia="ru-RU"/>
        </w:rPr>
        <w:t>somaxconn</w:t>
      </w:r>
      <w:proofErr w:type="spellEnd"/>
      <w:r>
        <w:rPr>
          <w:rFonts w:ascii="Arial" w:eastAsia="Times New Roman" w:hAnsi="Arial" w:cs="Arial"/>
          <w:color w:val="333333"/>
          <w:lang w:eastAsia="ru-RU"/>
        </w:rPr>
        <w:t>)</w:t>
      </w:r>
    </w:p>
    <w:p w14:paraId="69E64AE8" w14:textId="77777777" w:rsidR="00B74803" w:rsidRDefault="006B7311">
      <w:pPr>
        <w:numPr>
          <w:ilvl w:val="0"/>
          <w:numId w:val="28"/>
        </w:numPr>
        <w:shd w:val="clear" w:color="auto" w:fill="FFFFFF"/>
        <w:spacing w:before="90" w:after="0" w:line="240" w:lineRule="auto"/>
        <w:rPr>
          <w:rFonts w:ascii="Arial" w:eastAsia="Times New Roman" w:hAnsi="Arial" w:cs="Arial"/>
          <w:color w:val="333333"/>
          <w:lang w:eastAsia="ru-RU"/>
        </w:rPr>
      </w:pPr>
      <w:r>
        <w:rPr>
          <w:rFonts w:ascii="Arial" w:eastAsia="Times New Roman" w:hAnsi="Arial" w:cs="Arial"/>
          <w:color w:val="333333"/>
          <w:lang w:eastAsia="ru-RU"/>
        </w:rPr>
        <w:t xml:space="preserve">Через вызов </w:t>
      </w:r>
      <w:proofErr w:type="spellStart"/>
      <w:r>
        <w:rPr>
          <w:rFonts w:ascii="Arial" w:eastAsia="Times New Roman" w:hAnsi="Arial" w:cs="Arial"/>
          <w:color w:val="333333"/>
          <w:lang w:eastAsia="ru-RU"/>
        </w:rPr>
        <w:t>accept</w:t>
      </w:r>
      <w:proofErr w:type="spellEnd"/>
      <w:r>
        <w:rPr>
          <w:rFonts w:ascii="Arial" w:eastAsia="Times New Roman" w:hAnsi="Arial" w:cs="Arial"/>
          <w:color w:val="333333"/>
          <w:lang w:eastAsia="ru-RU"/>
        </w:rPr>
        <w:t xml:space="preserve"> соединение обрабатывается и передается процессу для работы с конкретным клиентом.</w:t>
      </w:r>
    </w:p>
    <w:p w14:paraId="42D497CC" w14:textId="77777777" w:rsidR="00B74803" w:rsidRDefault="00B74803">
      <w:pPr>
        <w:rPr>
          <w:rFonts w:ascii="Arial" w:hAnsi="Arial" w:cs="Arial"/>
          <w:b/>
          <w:bCs/>
          <w:color w:val="333333"/>
          <w:shd w:val="clear" w:color="auto" w:fill="FFFFFF"/>
        </w:rPr>
      </w:pPr>
    </w:p>
    <w:p w14:paraId="70D04E10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proofErr w:type="spellStart"/>
      <w:proofErr w:type="gramStart"/>
      <w:r>
        <w:rPr>
          <w:rFonts w:ascii="Arial" w:hAnsi="Arial" w:cs="Arial"/>
          <w:b/>
          <w:bCs/>
          <w:color w:val="333333"/>
          <w:shd w:val="clear" w:color="auto" w:fill="FFFFFF"/>
        </w:rPr>
        <w:t>net.core</w:t>
      </w:r>
      <w:proofErr w:type="gramEnd"/>
      <w:r>
        <w:rPr>
          <w:rFonts w:ascii="Arial" w:hAnsi="Arial" w:cs="Arial"/>
          <w:b/>
          <w:bCs/>
          <w:color w:val="333333"/>
          <w:shd w:val="clear" w:color="auto" w:fill="FFFFFF"/>
        </w:rPr>
        <w:t>.somaxconn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 — размер очереди </w:t>
      </w:r>
      <w:proofErr w:type="gramStart"/>
      <w:r>
        <w:rPr>
          <w:rFonts w:ascii="Arial" w:hAnsi="Arial" w:cs="Arial"/>
          <w:color w:val="333333"/>
          <w:shd w:val="clear" w:color="auto" w:fill="FFFFFF"/>
        </w:rPr>
        <w:t>установленных соединений</w:t>
      </w:r>
      <w:proofErr w:type="gramEnd"/>
      <w:r>
        <w:rPr>
          <w:rFonts w:ascii="Arial" w:hAnsi="Arial" w:cs="Arial"/>
          <w:color w:val="333333"/>
          <w:shd w:val="clear" w:color="auto" w:fill="FFFFFF"/>
        </w:rPr>
        <w:t xml:space="preserve"> ожидающих обработки </w:t>
      </w:r>
      <w:proofErr w:type="spellStart"/>
      <w:proofErr w:type="gramStart"/>
      <w:r>
        <w:rPr>
          <w:rFonts w:ascii="Arial" w:hAnsi="Arial" w:cs="Arial"/>
          <w:color w:val="333333"/>
          <w:shd w:val="clear" w:color="auto" w:fill="FFFFFF"/>
        </w:rPr>
        <w:t>accept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(</w:t>
      </w:r>
      <w:proofErr w:type="gramEnd"/>
      <w:r>
        <w:rPr>
          <w:rFonts w:ascii="Arial" w:hAnsi="Arial" w:cs="Arial"/>
          <w:color w:val="333333"/>
          <w:shd w:val="clear" w:color="auto" w:fill="FFFFFF"/>
        </w:rPr>
        <w:t>)</w:t>
      </w:r>
    </w:p>
    <w:p w14:paraId="024FBDAB" w14:textId="77777777" w:rsidR="00B74803" w:rsidRDefault="00B74803">
      <w:pPr>
        <w:rPr>
          <w:rFonts w:ascii="Arial" w:hAnsi="Arial" w:cs="Arial"/>
          <w:color w:val="333333"/>
          <w:shd w:val="clear" w:color="auto" w:fill="FFFFFF"/>
        </w:rPr>
      </w:pPr>
    </w:p>
    <w:p w14:paraId="482BF45B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proofErr w:type="spellStart"/>
      <w:proofErr w:type="gramStart"/>
      <w:r>
        <w:rPr>
          <w:rFonts w:ascii="Arial" w:hAnsi="Arial" w:cs="Arial"/>
          <w:b/>
          <w:bCs/>
          <w:color w:val="333333"/>
          <w:shd w:val="clear" w:color="auto" w:fill="FFFFFF"/>
        </w:rPr>
        <w:t>listen.backlog</w:t>
      </w:r>
      <w:proofErr w:type="spellEnd"/>
      <w:proofErr w:type="gramEnd"/>
      <w:r>
        <w:rPr>
          <w:rFonts w:ascii="Arial" w:hAnsi="Arial" w:cs="Arial"/>
          <w:color w:val="333333"/>
          <w:shd w:val="clear" w:color="auto" w:fill="FFFFFF"/>
        </w:rPr>
        <w:t xml:space="preserve"> это параметр 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backlog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функции 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 xml:space="preserve">TCP 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listen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того сокета, на котором висит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fpm</w:t>
      </w:r>
      <w:proofErr w:type="spellEnd"/>
    </w:p>
    <w:p w14:paraId="594A197B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параметр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backlog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отвечает за размер очереди одновременно _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ожидающих</w:t>
      </w:r>
      <w:r>
        <w:rPr>
          <w:rFonts w:ascii="Arial" w:hAnsi="Arial" w:cs="Arial"/>
          <w:color w:val="333333"/>
          <w:shd w:val="clear" w:color="auto" w:fill="FFFFFF"/>
        </w:rPr>
        <w:t xml:space="preserve">_ подключений к сокету, то есть инициированных (SYN - </w:t>
      </w:r>
      <w:proofErr w:type="gramStart"/>
      <w:r>
        <w:rPr>
          <w:rFonts w:ascii="Arial" w:hAnsi="Arial" w:cs="Arial"/>
          <w:color w:val="333333"/>
          <w:shd w:val="clear" w:color="auto" w:fill="FFFFFF"/>
        </w:rPr>
        <w:t>SYN,ACK</w:t>
      </w:r>
      <w:proofErr w:type="gramEnd"/>
      <w:r>
        <w:rPr>
          <w:rFonts w:ascii="Arial" w:hAnsi="Arial" w:cs="Arial"/>
          <w:color w:val="333333"/>
          <w:shd w:val="clear" w:color="auto" w:fill="FFFFFF"/>
        </w:rPr>
        <w:t xml:space="preserve"> - ACK), но еще не принятых сервером (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established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)</w:t>
      </w:r>
    </w:p>
    <w:p w14:paraId="0AC06D09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-1 использует текущий 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hard</w:t>
      </w:r>
      <w:proofErr w:type="spellEnd"/>
      <w:r>
        <w:rPr>
          <w:rFonts w:ascii="Arial" w:hAnsi="Arial" w:cs="Arial"/>
          <w:b/>
          <w:bCs/>
          <w:color w:val="33333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limit</w:t>
      </w:r>
      <w:proofErr w:type="spellEnd"/>
      <w:r>
        <w:rPr>
          <w:rFonts w:ascii="Arial" w:hAnsi="Arial" w:cs="Arial"/>
          <w:b/>
          <w:bCs/>
          <w:color w:val="333333"/>
          <w:shd w:val="clear" w:color="auto" w:fill="FFFFFF"/>
        </w:rPr>
        <w:t xml:space="preserve"> </w:t>
      </w:r>
      <w:proofErr w:type="spellStart"/>
      <w:proofErr w:type="gramStart"/>
      <w:r>
        <w:rPr>
          <w:rFonts w:ascii="Arial" w:hAnsi="Arial" w:cs="Arial"/>
          <w:b/>
          <w:bCs/>
          <w:color w:val="333333"/>
          <w:shd w:val="clear" w:color="auto" w:fill="FFFFFF"/>
        </w:rPr>
        <w:t>net.core</w:t>
      </w:r>
      <w:proofErr w:type="gramEnd"/>
      <w:r>
        <w:rPr>
          <w:rFonts w:ascii="Arial" w:hAnsi="Arial" w:cs="Arial"/>
          <w:b/>
          <w:bCs/>
          <w:color w:val="333333"/>
          <w:shd w:val="clear" w:color="auto" w:fill="FFFFFF"/>
        </w:rPr>
        <w:t>.</w:t>
      </w:r>
      <w:proofErr w:type="gramStart"/>
      <w:r>
        <w:rPr>
          <w:rFonts w:ascii="Arial" w:hAnsi="Arial" w:cs="Arial"/>
          <w:b/>
          <w:bCs/>
          <w:color w:val="333333"/>
          <w:shd w:val="clear" w:color="auto" w:fill="FFFFFF"/>
        </w:rPr>
        <w:t>somaxconn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,.</w:t>
      </w:r>
      <w:proofErr w:type="gramEnd"/>
      <w:r>
        <w:rPr>
          <w:rFonts w:ascii="Arial" w:hAnsi="Arial" w:cs="Arial"/>
          <w:color w:val="333333"/>
          <w:shd w:val="clear" w:color="auto" w:fill="FFFFFF"/>
        </w:rPr>
        <w:t xml:space="preserve"> Значение по умолчанию в линуксах равно 128 и этого более, чем достаточно для любого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php-fpm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.</w:t>
      </w:r>
    </w:p>
    <w:p w14:paraId="1323B496" w14:textId="77777777" w:rsidR="00B74803" w:rsidRDefault="00B74803">
      <w:pPr>
        <w:rPr>
          <w:rFonts w:ascii="Arial" w:hAnsi="Arial" w:cs="Arial"/>
          <w:color w:val="333333"/>
          <w:shd w:val="clear" w:color="auto" w:fill="FFFFFF"/>
        </w:rPr>
      </w:pPr>
    </w:p>
    <w:p w14:paraId="5BD38873" w14:textId="77777777" w:rsidR="00B74803" w:rsidRDefault="006B7311">
      <w:pPr>
        <w:rPr>
          <w:rFonts w:ascii="Arial" w:hAnsi="Arial" w:cs="Arial"/>
          <w:b/>
          <w:bCs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t>net.ipv4.tcp_max_syn_backlog</w:t>
      </w:r>
      <w:r>
        <w:rPr>
          <w:rFonts w:ascii="Arial" w:hAnsi="Arial" w:cs="Arial"/>
          <w:color w:val="333333"/>
          <w:shd w:val="clear" w:color="auto" w:fill="FFFFFF"/>
        </w:rPr>
        <w:t> — размер очереди 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не установленных соединений</w:t>
      </w:r>
    </w:p>
    <w:p w14:paraId="5D269930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net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.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ipv</w:t>
      </w:r>
      <w:proofErr w:type="spellEnd"/>
      <w:r>
        <w:rPr>
          <w:rFonts w:ascii="Arial" w:hAnsi="Arial" w:cs="Arial"/>
          <w:b/>
          <w:bCs/>
          <w:color w:val="333333"/>
          <w:shd w:val="clear" w:color="auto" w:fill="FFFFFF"/>
        </w:rPr>
        <w:t>4.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tcp</w:t>
      </w:r>
      <w:proofErr w:type="spellEnd"/>
      <w:r>
        <w:rPr>
          <w:rFonts w:ascii="Arial" w:hAnsi="Arial" w:cs="Arial"/>
          <w:b/>
          <w:bCs/>
          <w:color w:val="333333"/>
          <w:shd w:val="clear" w:color="auto" w:fill="FFFFFF"/>
        </w:rPr>
        <w:t>_</w:t>
      </w:r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window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_</w:t>
      </w:r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scaling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 xml:space="preserve">— масштабирование окна. 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tcp_window</w:t>
      </w:r>
      <w:proofErr w:type="spellEnd"/>
      <w:r>
        <w:rPr>
          <w:rFonts w:ascii="Arial" w:hAnsi="Arial" w:cs="Arial"/>
          <w:b/>
          <w:bCs/>
          <w:color w:val="333333"/>
          <w:shd w:val="clear" w:color="auto" w:fill="FFFFFF"/>
        </w:rPr>
        <w:t xml:space="preserve"> </w:t>
      </w:r>
      <w:proofErr w:type="gramStart"/>
      <w:r>
        <w:rPr>
          <w:rFonts w:ascii="Arial" w:hAnsi="Arial" w:cs="Arial"/>
          <w:b/>
          <w:bCs/>
          <w:color w:val="333333"/>
          <w:shd w:val="clear" w:color="auto" w:fill="FFFFFF"/>
        </w:rPr>
        <w:t xml:space="preserve">- </w:t>
      </w:r>
      <w:r>
        <w:rPr>
          <w:rFonts w:ascii="Arial" w:hAnsi="Arial" w:cs="Arial"/>
          <w:color w:val="333333"/>
          <w:shd w:val="clear" w:color="auto" w:fill="FFFFFF"/>
        </w:rPr>
        <w:t>это</w:t>
      </w:r>
      <w:proofErr w:type="gramEnd"/>
      <w:r>
        <w:rPr>
          <w:rFonts w:ascii="Arial" w:hAnsi="Arial" w:cs="Arial"/>
          <w:color w:val="333333"/>
          <w:shd w:val="clear" w:color="auto" w:fill="FFFFFF"/>
        </w:rPr>
        <w:t xml:space="preserve"> количество байт, которые мы можем отправить без подтверждения. </w:t>
      </w:r>
    </w:p>
    <w:p w14:paraId="2CCFB87B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t>net.ipv4.tcp_</w:t>
      </w:r>
      <w:proofErr w:type="gramStart"/>
      <w:r>
        <w:rPr>
          <w:rFonts w:ascii="Arial" w:hAnsi="Arial" w:cs="Arial"/>
          <w:b/>
          <w:bCs/>
          <w:color w:val="333333"/>
          <w:shd w:val="clear" w:color="auto" w:fill="FFFFFF"/>
        </w:rPr>
        <w:t>wmem,net.ipv4.tcp</w:t>
      </w:r>
      <w:proofErr w:type="gramEnd"/>
      <w:r>
        <w:rPr>
          <w:rFonts w:ascii="Arial" w:hAnsi="Arial" w:cs="Arial"/>
          <w:b/>
          <w:bCs/>
          <w:color w:val="333333"/>
          <w:shd w:val="clear" w:color="auto" w:fill="FFFFFF"/>
        </w:rPr>
        <w:t>_rmem</w:t>
      </w:r>
      <w:r>
        <w:rPr>
          <w:rFonts w:ascii="Arial" w:hAnsi="Arial" w:cs="Arial"/>
          <w:color w:val="333333"/>
          <w:shd w:val="clear" w:color="auto" w:fill="FFFFFF"/>
        </w:rPr>
        <w:t> — это три числа в БАЙТАХ, гарантированный размер буфера, размер по умолчанию и максимальный размер</w:t>
      </w:r>
    </w:p>
    <w:p w14:paraId="37E50BB2" w14:textId="77777777" w:rsidR="00B74803" w:rsidRDefault="006B7311">
      <w:pPr>
        <w:rPr>
          <w:rFonts w:cstheme="minorHAnsi"/>
          <w:color w:val="000000"/>
          <w:sz w:val="21"/>
          <w:szCs w:val="21"/>
          <w:shd w:val="clear" w:color="auto" w:fill="F8F9FA"/>
        </w:rPr>
      </w:pPr>
      <w:r>
        <w:rPr>
          <w:rFonts w:cstheme="minorHAnsi"/>
          <w:b/>
          <w:bCs/>
          <w:color w:val="000000"/>
          <w:sz w:val="21"/>
          <w:szCs w:val="21"/>
          <w:shd w:val="clear" w:color="auto" w:fill="F8F9FA"/>
        </w:rPr>
        <w:t>net.ipv4.tcp_mem</w:t>
      </w:r>
      <w:r>
        <w:rPr>
          <w:rFonts w:cstheme="minorHAnsi"/>
          <w:color w:val="000000"/>
          <w:sz w:val="21"/>
          <w:szCs w:val="21"/>
          <w:shd w:val="clear" w:color="auto" w:fill="F8F9FA"/>
        </w:rPr>
        <w:t xml:space="preserve"> — настройки управления памятью </w:t>
      </w:r>
      <w:proofErr w:type="spellStart"/>
      <w:r>
        <w:rPr>
          <w:rFonts w:cstheme="minorHAnsi"/>
          <w:color w:val="000000"/>
          <w:sz w:val="21"/>
          <w:szCs w:val="21"/>
          <w:shd w:val="clear" w:color="auto" w:fill="F8F9FA"/>
        </w:rPr>
        <w:t>tcp</w:t>
      </w:r>
      <w:proofErr w:type="spellEnd"/>
      <w:r>
        <w:rPr>
          <w:rFonts w:cstheme="minorHAnsi"/>
          <w:color w:val="000000"/>
          <w:sz w:val="21"/>
          <w:szCs w:val="21"/>
          <w:shd w:val="clear" w:color="auto" w:fill="F8F9FA"/>
        </w:rPr>
        <w:t>-стека. 3 числа в СТРАНИЦАХ</w:t>
      </w:r>
    </w:p>
    <w:p w14:paraId="68FE6A4D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proofErr w:type="spellStart"/>
      <w:proofErr w:type="gramStart"/>
      <w:r>
        <w:rPr>
          <w:rFonts w:ascii="Arial" w:hAnsi="Arial" w:cs="Arial"/>
          <w:b/>
          <w:bCs/>
          <w:color w:val="333333"/>
          <w:shd w:val="clear" w:color="auto" w:fill="FFFFFF"/>
        </w:rPr>
        <w:t>kernel.core</w:t>
      </w:r>
      <w:proofErr w:type="gramEnd"/>
      <w:r>
        <w:rPr>
          <w:rFonts w:ascii="Arial" w:hAnsi="Arial" w:cs="Arial"/>
          <w:b/>
          <w:bCs/>
          <w:color w:val="333333"/>
          <w:shd w:val="clear" w:color="auto" w:fill="FFFFFF"/>
        </w:rPr>
        <w:t>_pattern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 — позволяет задавать формат имени (и пути), которое будет использоваться для сохранения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core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dump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.</w:t>
      </w:r>
    </w:p>
    <w:p w14:paraId="0341067C" w14:textId="77777777" w:rsidR="00B74803" w:rsidRDefault="00B74803">
      <w:pPr>
        <w:rPr>
          <w:rFonts w:cstheme="minorHAnsi"/>
          <w:color w:val="000000"/>
          <w:sz w:val="21"/>
          <w:szCs w:val="21"/>
          <w:shd w:val="clear" w:color="auto" w:fill="F8F9FA"/>
        </w:rPr>
      </w:pPr>
    </w:p>
    <w:p w14:paraId="70A275D8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hyperlink r:id="rId86">
        <w:r>
          <w:rPr>
            <w:rStyle w:val="Hyperlink"/>
            <w:rFonts w:ascii="Arial" w:hAnsi="Arial" w:cs="Arial"/>
            <w:shd w:val="clear" w:color="auto" w:fill="FFFFFF"/>
          </w:rPr>
          <w:t>существует</w:t>
        </w:r>
      </w:hyperlink>
      <w:r>
        <w:rPr>
          <w:rFonts w:ascii="Arial" w:hAnsi="Arial" w:cs="Arial"/>
          <w:color w:val="333333"/>
          <w:shd w:val="clear" w:color="auto" w:fill="FFFFFF"/>
        </w:rPr>
        <w:t xml:space="preserve"> ровно четыре основных планировщика I/O:</w:t>
      </w:r>
    </w:p>
    <w:p w14:paraId="238FE585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     * 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 xml:space="preserve">BFQ </w:t>
      </w:r>
      <w:r>
        <w:rPr>
          <w:rFonts w:ascii="Arial" w:hAnsi="Arial" w:cs="Arial"/>
          <w:color w:val="333333"/>
          <w:shd w:val="clear" w:color="auto" w:fill="FFFFFF"/>
        </w:rPr>
        <w:t xml:space="preserve">– основан на </w:t>
      </w:r>
      <w:r>
        <w:rPr>
          <w:rFonts w:ascii="Arial" w:hAnsi="Arial" w:cs="Arial"/>
          <w:color w:val="333333"/>
          <w:shd w:val="clear" w:color="auto" w:fill="FFFFFF"/>
          <w:lang w:val="en-US"/>
        </w:rPr>
        <w:t>CFQ</w:t>
      </w:r>
      <w:r>
        <w:rPr>
          <w:rFonts w:ascii="Arial" w:hAnsi="Arial" w:cs="Arial"/>
          <w:color w:val="333333"/>
          <w:shd w:val="clear" w:color="auto" w:fill="FFFFFF"/>
        </w:rPr>
        <w:t xml:space="preserve">, использует </w:t>
      </w:r>
      <w:r>
        <w:rPr>
          <w:rFonts w:ascii="Arial" w:hAnsi="Arial" w:cs="Arial"/>
          <w:color w:val="333333"/>
          <w:shd w:val="clear" w:color="auto" w:fill="FFFFFF"/>
          <w:lang w:val="en-US"/>
        </w:rPr>
        <w:t>Round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  <w:lang w:val="en-US"/>
        </w:rPr>
        <w:t>Robin</w:t>
      </w:r>
      <w:r>
        <w:rPr>
          <w:rFonts w:ascii="Arial" w:hAnsi="Arial" w:cs="Arial"/>
          <w:color w:val="333333"/>
          <w:shd w:val="clear" w:color="auto" w:fill="FFFFFF"/>
        </w:rPr>
        <w:t xml:space="preserve"> – последовательный перебор процессов для доступа к записи на диск</w:t>
      </w:r>
    </w:p>
    <w:p w14:paraId="6264E812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     * 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CFQ</w:t>
      </w:r>
      <w:r>
        <w:rPr>
          <w:rFonts w:ascii="Arial" w:hAnsi="Arial" w:cs="Arial"/>
          <w:color w:val="333333"/>
          <w:shd w:val="clear" w:color="auto" w:fill="FFFFFF"/>
        </w:rPr>
        <w:t xml:space="preserve"> -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Completely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Fair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Queuing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- полностью справедливая очередь</w:t>
      </w:r>
    </w:p>
    <w:p w14:paraId="5427E2B0" w14:textId="77777777" w:rsidR="00B74803" w:rsidRPr="009F7052" w:rsidRDefault="006B7311">
      <w:pPr>
        <w:rPr>
          <w:rFonts w:ascii="Arial" w:hAnsi="Arial" w:cs="Arial"/>
          <w:color w:val="333333"/>
          <w:shd w:val="clear" w:color="auto" w:fill="FFFFFF"/>
          <w:lang w:val="en-US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     </w:t>
      </w:r>
      <w:r w:rsidRPr="009F7052">
        <w:rPr>
          <w:rFonts w:ascii="Arial" w:hAnsi="Arial" w:cs="Arial"/>
          <w:color w:val="333333"/>
          <w:shd w:val="clear" w:color="auto" w:fill="FFFFFF"/>
          <w:lang w:val="en-US"/>
        </w:rPr>
        <w:t xml:space="preserve">* </w:t>
      </w:r>
      <w:r w:rsidRPr="009F7052"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Deadline</w:t>
      </w:r>
    </w:p>
    <w:p w14:paraId="19306636" w14:textId="77777777" w:rsidR="00B74803" w:rsidRPr="009F7052" w:rsidRDefault="006B7311">
      <w:pPr>
        <w:rPr>
          <w:rFonts w:ascii="Arial" w:hAnsi="Arial" w:cs="Arial"/>
          <w:color w:val="333333"/>
          <w:shd w:val="clear" w:color="auto" w:fill="FFFFFF"/>
          <w:lang w:val="en-US"/>
        </w:rPr>
      </w:pPr>
      <w:r w:rsidRPr="009F7052">
        <w:rPr>
          <w:rFonts w:ascii="Arial" w:hAnsi="Arial" w:cs="Arial"/>
          <w:color w:val="333333"/>
          <w:shd w:val="clear" w:color="auto" w:fill="FFFFFF"/>
          <w:lang w:val="en-US"/>
        </w:rPr>
        <w:lastRenderedPageBreak/>
        <w:t xml:space="preserve">     * </w:t>
      </w:r>
      <w:r w:rsidRPr="009F7052"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NOOP</w:t>
      </w:r>
    </w:p>
    <w:p w14:paraId="70CDEB26" w14:textId="77777777" w:rsidR="00B74803" w:rsidRPr="009F7052" w:rsidRDefault="006B7311">
      <w:pPr>
        <w:rPr>
          <w:rFonts w:ascii="Arial" w:hAnsi="Arial" w:cs="Arial"/>
          <w:color w:val="333333"/>
          <w:shd w:val="clear" w:color="auto" w:fill="FFFFFF"/>
          <w:lang w:val="en-US"/>
        </w:rPr>
      </w:pPr>
      <w:r w:rsidRPr="009F7052">
        <w:rPr>
          <w:rFonts w:ascii="Arial" w:hAnsi="Arial" w:cs="Arial"/>
          <w:color w:val="333333"/>
          <w:shd w:val="clear" w:color="auto" w:fill="FFFFFF"/>
          <w:lang w:val="en-US"/>
        </w:rPr>
        <w:t xml:space="preserve">     * </w:t>
      </w:r>
      <w:r w:rsidRPr="009F7052"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Anticipatory</w:t>
      </w:r>
      <w:r w:rsidRPr="009F7052">
        <w:rPr>
          <w:rFonts w:ascii="Arial" w:hAnsi="Arial" w:cs="Arial"/>
          <w:color w:val="333333"/>
          <w:shd w:val="clear" w:color="auto" w:fill="FFFFFF"/>
          <w:lang w:val="en-US"/>
        </w:rPr>
        <w:t xml:space="preserve"> - </w:t>
      </w:r>
      <w:r>
        <w:rPr>
          <w:rFonts w:ascii="Arial" w:hAnsi="Arial" w:cs="Arial"/>
          <w:color w:val="333333"/>
          <w:shd w:val="clear" w:color="auto" w:fill="FFFFFF"/>
        </w:rPr>
        <w:t>упреждающий</w:t>
      </w:r>
      <w:r w:rsidRPr="009F7052">
        <w:rPr>
          <w:rFonts w:ascii="Arial" w:hAnsi="Arial" w:cs="Arial"/>
          <w:color w:val="333333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конвейер</w:t>
      </w:r>
    </w:p>
    <w:p w14:paraId="26C3003A" w14:textId="77777777" w:rsidR="00B74803" w:rsidRPr="009F7052" w:rsidRDefault="00B74803">
      <w:pPr>
        <w:rPr>
          <w:rFonts w:cstheme="minorHAnsi"/>
          <w:color w:val="000000"/>
          <w:sz w:val="21"/>
          <w:szCs w:val="21"/>
          <w:shd w:val="clear" w:color="auto" w:fill="F8F9FA"/>
          <w:lang w:val="en-US"/>
        </w:rPr>
      </w:pPr>
    </w:p>
    <w:p w14:paraId="21EC6872" w14:textId="77777777" w:rsidR="00B74803" w:rsidRPr="009F7052" w:rsidRDefault="006B7311">
      <w:pPr>
        <w:pStyle w:val="Heading2"/>
        <w:rPr>
          <w:rStyle w:val="InternetLink"/>
          <w:lang w:val="en-US"/>
        </w:rPr>
      </w:pPr>
      <w:hyperlink r:id="rId87">
        <w:r w:rsidRPr="009F7052">
          <w:rPr>
            <w:rStyle w:val="Hyperlink"/>
            <w:lang w:val="en-US"/>
          </w:rPr>
          <w:t>POSIX</w:t>
        </w:r>
      </w:hyperlink>
    </w:p>
    <w:p w14:paraId="056F99CF" w14:textId="77777777" w:rsidR="00B74803" w:rsidRPr="009F7052" w:rsidRDefault="00B74803">
      <w:pPr>
        <w:rPr>
          <w:rFonts w:cstheme="minorHAnsi"/>
          <w:color w:val="000000"/>
          <w:sz w:val="21"/>
          <w:szCs w:val="21"/>
          <w:shd w:val="clear" w:color="auto" w:fill="F8F9FA"/>
          <w:lang w:val="en-US"/>
        </w:rPr>
      </w:pPr>
    </w:p>
    <w:p w14:paraId="256C5D1D" w14:textId="77777777" w:rsidR="00B74803" w:rsidRDefault="006B7311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en-US"/>
        </w:rPr>
        <w:t>POSIX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  <w:lang w:val="en-US"/>
        </w:rPr>
        <w:t> 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(</w:t>
      </w:r>
      <w:hyperlink r:id="rId88" w:tgtFrame="Английский язык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англ.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  <w:lang w:val="en-US"/>
        </w:rPr>
        <w:t> </w:t>
      </w:r>
      <w:r>
        <w:rPr>
          <w:rFonts w:ascii="Arial" w:hAnsi="Arial" w:cs="Arial"/>
          <w:b/>
          <w:bCs/>
          <w:i/>
          <w:iCs/>
          <w:color w:val="202122"/>
          <w:sz w:val="21"/>
          <w:szCs w:val="21"/>
          <w:shd w:val="clear" w:color="auto" w:fill="FFFFFF"/>
          <w:lang w:val="en-US"/>
        </w:rPr>
        <w:t>P</w:t>
      </w:r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en-US"/>
        </w:rPr>
        <w:t>ortable </w:t>
      </w:r>
      <w:r>
        <w:rPr>
          <w:rFonts w:ascii="Arial" w:hAnsi="Arial" w:cs="Arial"/>
          <w:b/>
          <w:bCs/>
          <w:i/>
          <w:iCs/>
          <w:color w:val="202122"/>
          <w:sz w:val="21"/>
          <w:szCs w:val="21"/>
          <w:shd w:val="clear" w:color="auto" w:fill="FFFFFF"/>
          <w:lang w:val="en-US"/>
        </w:rPr>
        <w:t>O</w:t>
      </w:r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en-US"/>
        </w:rPr>
        <w:t>perating </w:t>
      </w:r>
      <w:r>
        <w:rPr>
          <w:rFonts w:ascii="Arial" w:hAnsi="Arial" w:cs="Arial"/>
          <w:b/>
          <w:bCs/>
          <w:i/>
          <w:iCs/>
          <w:color w:val="202122"/>
          <w:sz w:val="21"/>
          <w:szCs w:val="21"/>
          <w:shd w:val="clear" w:color="auto" w:fill="FFFFFF"/>
          <w:lang w:val="en-US"/>
        </w:rPr>
        <w:t>S</w:t>
      </w:r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en-US"/>
        </w:rPr>
        <w:t>ystem </w:t>
      </w:r>
      <w:r>
        <w:rPr>
          <w:rFonts w:ascii="Arial" w:hAnsi="Arial" w:cs="Arial"/>
          <w:b/>
          <w:bCs/>
          <w:i/>
          <w:iCs/>
          <w:color w:val="202122"/>
          <w:sz w:val="21"/>
          <w:szCs w:val="21"/>
          <w:shd w:val="clear" w:color="auto" w:fill="FFFFFF"/>
          <w:lang w:val="en-US"/>
        </w:rPr>
        <w:t>I</w:t>
      </w:r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en-US"/>
        </w:rPr>
        <w:t>nterface</w:t>
      </w:r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- переносимый интерфейс </w:t>
      </w:r>
      <w:hyperlink r:id="rId89" w:tgtFrame="Операционная система">
        <w:r>
          <w:rPr>
            <w:rFonts w:ascii="Arial" w:hAnsi="Arial" w:cs="Arial"/>
            <w:color w:val="0645AD"/>
            <w:sz w:val="21"/>
            <w:szCs w:val="21"/>
            <w:u w:val="single"/>
            <w:shd w:val="clear" w:color="auto" w:fill="FFFFFF"/>
          </w:rPr>
          <w:t>операционных систем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) — набор стандартов, описывающих интерфейсы между </w:t>
      </w:r>
      <w:hyperlink r:id="rId90" w:tgtFrame="Операционная система">
        <w:r>
          <w:rPr>
            <w:rFonts w:ascii="Arial" w:hAnsi="Arial" w:cs="Arial"/>
            <w:color w:val="0645AD"/>
            <w:sz w:val="21"/>
            <w:szCs w:val="21"/>
            <w:u w:val="single"/>
            <w:shd w:val="clear" w:color="auto" w:fill="FFFFFF"/>
          </w:rPr>
          <w:t>операционной системой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и </w:t>
      </w:r>
      <w:hyperlink r:id="rId91" w:tgtFrame="Прикладное программное обеспечение">
        <w:r>
          <w:rPr>
            <w:rFonts w:ascii="Arial" w:hAnsi="Arial" w:cs="Arial"/>
            <w:color w:val="0645AD"/>
            <w:sz w:val="21"/>
            <w:szCs w:val="21"/>
            <w:u w:val="single"/>
            <w:shd w:val="clear" w:color="auto" w:fill="FFFFFF"/>
          </w:rPr>
          <w:t>прикладной программой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(системный </w:t>
      </w:r>
      <w:hyperlink r:id="rId92" w:tgtFrame="Интерфейс программирования приложений">
        <w:r>
          <w:rPr>
            <w:rFonts w:ascii="Arial" w:hAnsi="Arial" w:cs="Arial"/>
            <w:color w:val="0645AD"/>
            <w:sz w:val="21"/>
            <w:szCs w:val="21"/>
            <w:u w:val="single"/>
            <w:shd w:val="clear" w:color="auto" w:fill="FFFFFF"/>
          </w:rPr>
          <w:t>API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), библиотеку языка C и набор приложений и их интерфейсов.</w:t>
      </w:r>
    </w:p>
    <w:p w14:paraId="493CDCE1" w14:textId="77777777" w:rsidR="00B74803" w:rsidRDefault="006B7311">
      <w:pPr>
        <w:pStyle w:val="Heading2"/>
        <w:rPr>
          <w:rStyle w:val="InternetLink"/>
        </w:rPr>
      </w:pPr>
      <w:hyperlink r:id="rId93">
        <w:r>
          <w:rPr>
            <w:rStyle w:val="Hyperlink"/>
          </w:rPr>
          <w:t>Стандартные потоки ввода/вывода</w:t>
        </w:r>
      </w:hyperlink>
    </w:p>
    <w:p w14:paraId="3EF2782F" w14:textId="77777777" w:rsidR="00B74803" w:rsidRDefault="00B74803">
      <w:pP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</w:pPr>
    </w:p>
    <w:p w14:paraId="76F971BF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Стандартный поток ввода (</w:t>
      </w:r>
      <w:proofErr w:type="spellStart"/>
      <w:r>
        <w:rPr>
          <w:b/>
          <w:bCs/>
          <w:color w:val="333333"/>
          <w:shd w:val="clear" w:color="auto" w:fill="FFFFFF"/>
        </w:rPr>
        <w:t>stdin</w:t>
      </w:r>
      <w:proofErr w:type="spellEnd"/>
      <w:r>
        <w:rPr>
          <w:color w:val="333333"/>
          <w:shd w:val="clear" w:color="auto" w:fill="FFFFFF"/>
        </w:rPr>
        <w:t>) — 0;</w:t>
      </w:r>
    </w:p>
    <w:p w14:paraId="5A8DA1F3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Стандартный поток вывода (</w:t>
      </w:r>
      <w:proofErr w:type="spellStart"/>
      <w:r>
        <w:rPr>
          <w:b/>
          <w:bCs/>
          <w:color w:val="333333"/>
          <w:shd w:val="clear" w:color="auto" w:fill="FFFFFF"/>
        </w:rPr>
        <w:t>stdout</w:t>
      </w:r>
      <w:proofErr w:type="spellEnd"/>
      <w:r>
        <w:rPr>
          <w:color w:val="333333"/>
          <w:shd w:val="clear" w:color="auto" w:fill="FFFFFF"/>
        </w:rPr>
        <w:t>) — 1;</w:t>
      </w:r>
    </w:p>
    <w:p w14:paraId="068AC0F8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Стандартный поток ошибок (</w:t>
      </w:r>
      <w:proofErr w:type="spellStart"/>
      <w:r>
        <w:rPr>
          <w:b/>
          <w:bCs/>
          <w:color w:val="333333"/>
          <w:shd w:val="clear" w:color="auto" w:fill="FFFFFF"/>
        </w:rPr>
        <w:t>stderr</w:t>
      </w:r>
      <w:proofErr w:type="spellEnd"/>
      <w:r>
        <w:rPr>
          <w:color w:val="333333"/>
          <w:shd w:val="clear" w:color="auto" w:fill="FFFFFF"/>
        </w:rPr>
        <w:t>) — 2.</w:t>
      </w:r>
    </w:p>
    <w:p w14:paraId="1419ADD5" w14:textId="77777777" w:rsidR="00B74803" w:rsidRDefault="00B74803">
      <w:pPr>
        <w:ind w:left="720"/>
        <w:rPr>
          <w:color w:val="333333"/>
          <w:shd w:val="clear" w:color="auto" w:fill="FFFFFF"/>
        </w:rPr>
      </w:pPr>
    </w:p>
    <w:p w14:paraId="382E7FA6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color w:val="333333"/>
          <w:shd w:val="clear" w:color="auto" w:fill="FFFFFF"/>
        </w:rPr>
      </w:pPr>
      <w:r>
        <w:rPr>
          <w:b/>
          <w:bCs/>
          <w:color w:val="333333"/>
          <w:shd w:val="clear" w:color="auto" w:fill="FFFFFF"/>
        </w:rPr>
        <w:t>/</w:t>
      </w:r>
      <w:proofErr w:type="spellStart"/>
      <w:r>
        <w:rPr>
          <w:b/>
          <w:bCs/>
          <w:color w:val="333333"/>
          <w:shd w:val="clear" w:color="auto" w:fill="FFFFFF"/>
        </w:rPr>
        <w:t>dev</w:t>
      </w:r>
      <w:proofErr w:type="spellEnd"/>
      <w:r>
        <w:rPr>
          <w:b/>
          <w:bCs/>
          <w:color w:val="333333"/>
          <w:shd w:val="clear" w:color="auto" w:fill="FFFFFF"/>
        </w:rPr>
        <w:t>/</w:t>
      </w:r>
      <w:proofErr w:type="spellStart"/>
      <w:r>
        <w:rPr>
          <w:b/>
          <w:bCs/>
          <w:color w:val="333333"/>
          <w:shd w:val="clear" w:color="auto" w:fill="FFFFFF"/>
        </w:rPr>
        <w:t>stdin</w:t>
      </w:r>
      <w:proofErr w:type="spellEnd"/>
      <w:r>
        <w:rPr>
          <w:color w:val="333333"/>
          <w:shd w:val="clear" w:color="auto" w:fill="FFFFFF"/>
        </w:rPr>
        <w:t> — стандартный поток ввода;</w:t>
      </w:r>
    </w:p>
    <w:p w14:paraId="6AE3D0C7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color w:val="333333"/>
          <w:shd w:val="clear" w:color="auto" w:fill="FFFFFF"/>
        </w:rPr>
      </w:pPr>
      <w:r>
        <w:rPr>
          <w:b/>
          <w:bCs/>
          <w:color w:val="333333"/>
          <w:shd w:val="clear" w:color="auto" w:fill="FFFFFF"/>
        </w:rPr>
        <w:t>/</w:t>
      </w:r>
      <w:proofErr w:type="spellStart"/>
      <w:r>
        <w:rPr>
          <w:b/>
          <w:bCs/>
          <w:color w:val="333333"/>
          <w:shd w:val="clear" w:color="auto" w:fill="FFFFFF"/>
        </w:rPr>
        <w:t>dev</w:t>
      </w:r>
      <w:proofErr w:type="spellEnd"/>
      <w:r>
        <w:rPr>
          <w:b/>
          <w:bCs/>
          <w:color w:val="333333"/>
          <w:shd w:val="clear" w:color="auto" w:fill="FFFFFF"/>
        </w:rPr>
        <w:t>/</w:t>
      </w:r>
      <w:proofErr w:type="spellStart"/>
      <w:r>
        <w:rPr>
          <w:b/>
          <w:bCs/>
          <w:color w:val="333333"/>
          <w:shd w:val="clear" w:color="auto" w:fill="FFFFFF"/>
        </w:rPr>
        <w:t>stdout</w:t>
      </w:r>
      <w:proofErr w:type="spellEnd"/>
      <w:r>
        <w:rPr>
          <w:color w:val="333333"/>
          <w:shd w:val="clear" w:color="auto" w:fill="FFFFFF"/>
        </w:rPr>
        <w:t> — стандартный поток вывода;</w:t>
      </w:r>
    </w:p>
    <w:p w14:paraId="40CD5B74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color w:val="333333"/>
          <w:shd w:val="clear" w:color="auto" w:fill="FFFFFF"/>
        </w:rPr>
      </w:pPr>
      <w:r>
        <w:rPr>
          <w:b/>
          <w:bCs/>
          <w:color w:val="333333"/>
          <w:shd w:val="clear" w:color="auto" w:fill="FFFFFF"/>
        </w:rPr>
        <w:t>/</w:t>
      </w:r>
      <w:proofErr w:type="spellStart"/>
      <w:r>
        <w:rPr>
          <w:b/>
          <w:bCs/>
          <w:color w:val="333333"/>
          <w:shd w:val="clear" w:color="auto" w:fill="FFFFFF"/>
        </w:rPr>
        <w:t>dev</w:t>
      </w:r>
      <w:proofErr w:type="spellEnd"/>
      <w:r>
        <w:rPr>
          <w:b/>
          <w:bCs/>
          <w:color w:val="333333"/>
          <w:shd w:val="clear" w:color="auto" w:fill="FFFFFF"/>
        </w:rPr>
        <w:t>/</w:t>
      </w:r>
      <w:proofErr w:type="spellStart"/>
      <w:r>
        <w:rPr>
          <w:b/>
          <w:bCs/>
          <w:color w:val="333333"/>
          <w:shd w:val="clear" w:color="auto" w:fill="FFFFFF"/>
        </w:rPr>
        <w:t>stderr</w:t>
      </w:r>
      <w:proofErr w:type="spellEnd"/>
      <w:r>
        <w:rPr>
          <w:color w:val="333333"/>
          <w:shd w:val="clear" w:color="auto" w:fill="FFFFFF"/>
        </w:rPr>
        <w:t> — стандартный поток ошибок.</w:t>
      </w:r>
    </w:p>
    <w:p w14:paraId="213A400B" w14:textId="77777777" w:rsidR="00B74803" w:rsidRDefault="00B74803">
      <w:pPr>
        <w:ind w:left="720"/>
        <w:rPr>
          <w:color w:val="333333"/>
          <w:shd w:val="clear" w:color="auto" w:fill="FFFFFF"/>
        </w:rPr>
      </w:pPr>
    </w:p>
    <w:p w14:paraId="52B7A3BC" w14:textId="77777777" w:rsidR="00B74803" w:rsidRDefault="006B7311">
      <w:pPr>
        <w:rPr>
          <w:color w:val="333333"/>
          <w:shd w:val="clear" w:color="auto" w:fill="FFFFFF"/>
        </w:rPr>
      </w:pPr>
      <w:proofErr w:type="gramStart"/>
      <w:r>
        <w:rPr>
          <w:b/>
          <w:bCs/>
          <w:color w:val="333333"/>
          <w:shd w:val="clear" w:color="auto" w:fill="FFFFFF"/>
        </w:rPr>
        <w:t>&lt; файл</w:t>
      </w:r>
      <w:proofErr w:type="gramEnd"/>
      <w:r>
        <w:rPr>
          <w:b/>
          <w:bCs/>
          <w:color w:val="333333"/>
          <w:shd w:val="clear" w:color="auto" w:fill="FFFFFF"/>
        </w:rPr>
        <w:t xml:space="preserve"> </w:t>
      </w:r>
      <w:r>
        <w:rPr>
          <w:color w:val="333333"/>
          <w:shd w:val="clear" w:color="auto" w:fill="FFFFFF"/>
        </w:rPr>
        <w:t>Использовать файл как источник данных для стандартного потока ввода.</w:t>
      </w:r>
    </w:p>
    <w:p w14:paraId="6A1156E9" w14:textId="77777777" w:rsidR="00B74803" w:rsidRDefault="006B7311">
      <w:pPr>
        <w:rPr>
          <w:color w:val="333333"/>
          <w:shd w:val="clear" w:color="auto" w:fill="FFFFFF"/>
        </w:rPr>
      </w:pPr>
      <w:r>
        <w:rPr>
          <w:b/>
          <w:bCs/>
          <w:color w:val="333333"/>
          <w:shd w:val="clear" w:color="auto" w:fill="FFFFFF"/>
        </w:rPr>
        <w:t xml:space="preserve">&gt; </w:t>
      </w:r>
      <w:proofErr w:type="gramStart"/>
      <w:r>
        <w:rPr>
          <w:b/>
          <w:bCs/>
          <w:color w:val="333333"/>
          <w:shd w:val="clear" w:color="auto" w:fill="FFFFFF"/>
        </w:rPr>
        <w:t>файл</w:t>
      </w:r>
      <w:proofErr w:type="gramEnd"/>
      <w:r>
        <w:rPr>
          <w:b/>
          <w:bCs/>
          <w:color w:val="333333"/>
          <w:shd w:val="clear" w:color="auto" w:fill="FFFFFF"/>
        </w:rPr>
        <w:t xml:space="preserve"> </w:t>
      </w:r>
      <w:r>
        <w:rPr>
          <w:color w:val="333333"/>
          <w:shd w:val="clear" w:color="auto" w:fill="FFFFFF"/>
        </w:rPr>
        <w:t>Направить стандартный поток вывода в файл. Если файл не существует, он будет создан; если существует — перезаписан сверху.</w:t>
      </w:r>
    </w:p>
    <w:p w14:paraId="36400CE6" w14:textId="77777777" w:rsidR="00B74803" w:rsidRDefault="006B7311">
      <w:pPr>
        <w:rPr>
          <w:color w:val="333333"/>
          <w:shd w:val="clear" w:color="auto" w:fill="FFFFFF"/>
        </w:rPr>
      </w:pPr>
      <w:r>
        <w:rPr>
          <w:b/>
          <w:bCs/>
          <w:color w:val="333333"/>
          <w:shd w:val="clear" w:color="auto" w:fill="FFFFFF"/>
        </w:rPr>
        <w:t xml:space="preserve">2&gt; </w:t>
      </w:r>
      <w:proofErr w:type="gramStart"/>
      <w:r>
        <w:rPr>
          <w:b/>
          <w:bCs/>
          <w:color w:val="333333"/>
          <w:shd w:val="clear" w:color="auto" w:fill="FFFFFF"/>
        </w:rPr>
        <w:t>файл</w:t>
      </w:r>
      <w:proofErr w:type="gramEnd"/>
      <w:r>
        <w:rPr>
          <w:b/>
          <w:bCs/>
          <w:color w:val="333333"/>
          <w:shd w:val="clear" w:color="auto" w:fill="FFFFFF"/>
        </w:rPr>
        <w:t xml:space="preserve"> </w:t>
      </w:r>
      <w:r>
        <w:rPr>
          <w:color w:val="333333"/>
          <w:shd w:val="clear" w:color="auto" w:fill="FFFFFF"/>
        </w:rPr>
        <w:t>Направить стандартный поток ошибок в файл. Если файл не существует, он будет создан; если существует — перезаписан сверху.</w:t>
      </w:r>
    </w:p>
    <w:p w14:paraId="523BAEBE" w14:textId="77777777" w:rsidR="00B74803" w:rsidRDefault="006B7311">
      <w:pPr>
        <w:rPr>
          <w:color w:val="333333"/>
          <w:shd w:val="clear" w:color="auto" w:fill="FFFFFF"/>
        </w:rPr>
      </w:pPr>
      <w:proofErr w:type="gramStart"/>
      <w:r>
        <w:rPr>
          <w:b/>
          <w:bCs/>
          <w:color w:val="333333"/>
          <w:shd w:val="clear" w:color="auto" w:fill="FFFFFF"/>
        </w:rPr>
        <w:t>&gt;&gt;файл</w:t>
      </w:r>
      <w:proofErr w:type="gramEnd"/>
      <w:r>
        <w:rPr>
          <w:b/>
          <w:bCs/>
          <w:color w:val="333333"/>
          <w:shd w:val="clear" w:color="auto" w:fill="FFFFFF"/>
        </w:rPr>
        <w:t xml:space="preserve"> </w:t>
      </w:r>
      <w:r>
        <w:rPr>
          <w:color w:val="333333"/>
          <w:shd w:val="clear" w:color="auto" w:fill="FFFFFF"/>
        </w:rPr>
        <w:t>Направить стандартный поток вывода в файл. Если файл не существует, он будет создан; если существует — данные будут дописаны к нему в конец.</w:t>
      </w:r>
    </w:p>
    <w:p w14:paraId="56AB8B09" w14:textId="77777777" w:rsidR="00B74803" w:rsidRDefault="006B7311">
      <w:pPr>
        <w:rPr>
          <w:color w:val="333333"/>
          <w:shd w:val="clear" w:color="auto" w:fill="FFFFFF"/>
        </w:rPr>
      </w:pPr>
      <w:proofErr w:type="gramStart"/>
      <w:r>
        <w:rPr>
          <w:b/>
          <w:bCs/>
          <w:color w:val="333333"/>
          <w:shd w:val="clear" w:color="auto" w:fill="FFFFFF"/>
        </w:rPr>
        <w:t>2&gt;&gt;файл</w:t>
      </w:r>
      <w:proofErr w:type="gramEnd"/>
      <w:r>
        <w:rPr>
          <w:b/>
          <w:bCs/>
          <w:color w:val="333333"/>
          <w:shd w:val="clear" w:color="auto" w:fill="FFFFFF"/>
        </w:rPr>
        <w:t xml:space="preserve"> </w:t>
      </w:r>
      <w:r>
        <w:rPr>
          <w:color w:val="333333"/>
          <w:shd w:val="clear" w:color="auto" w:fill="FFFFFF"/>
        </w:rPr>
        <w:t>Направить стандартный поток ошибок в файл. Если файл не существует, он будет создан; если существует — данные будут дописаны к нему в конец.</w:t>
      </w:r>
    </w:p>
    <w:p w14:paraId="0E01B436" w14:textId="77777777" w:rsidR="00B74803" w:rsidRDefault="006B7311">
      <w:pPr>
        <w:rPr>
          <w:color w:val="333333"/>
          <w:shd w:val="clear" w:color="auto" w:fill="FFFFFF"/>
        </w:rPr>
      </w:pPr>
      <w:proofErr w:type="gramStart"/>
      <w:r>
        <w:rPr>
          <w:b/>
          <w:bCs/>
          <w:color w:val="333333"/>
          <w:shd w:val="clear" w:color="auto" w:fill="FFFFFF"/>
        </w:rPr>
        <w:t>&amp;&gt;файл</w:t>
      </w:r>
      <w:proofErr w:type="gramEnd"/>
      <w:r>
        <w:rPr>
          <w:b/>
          <w:bCs/>
          <w:color w:val="333333"/>
          <w:shd w:val="clear" w:color="auto" w:fill="FFFFFF"/>
        </w:rPr>
        <w:t xml:space="preserve"> </w:t>
      </w:r>
      <w:proofErr w:type="gramStart"/>
      <w:r>
        <w:rPr>
          <w:color w:val="333333"/>
          <w:shd w:val="clear" w:color="auto" w:fill="FFFFFF"/>
        </w:rPr>
        <w:t>или</w:t>
      </w:r>
      <w:r>
        <w:rPr>
          <w:b/>
          <w:bCs/>
          <w:color w:val="333333"/>
          <w:shd w:val="clear" w:color="auto" w:fill="FFFFFF"/>
        </w:rPr>
        <w:t xml:space="preserve"> &gt;</w:t>
      </w:r>
      <w:proofErr w:type="gramEnd"/>
      <w:r>
        <w:rPr>
          <w:b/>
          <w:bCs/>
          <w:color w:val="333333"/>
          <w:shd w:val="clear" w:color="auto" w:fill="FFFFFF"/>
        </w:rPr>
        <w:t>&amp;</w:t>
      </w:r>
      <w:proofErr w:type="gramStart"/>
      <w:r>
        <w:rPr>
          <w:b/>
          <w:bCs/>
          <w:color w:val="333333"/>
          <w:shd w:val="clear" w:color="auto" w:fill="FFFFFF"/>
        </w:rPr>
        <w:t>файл</w:t>
      </w:r>
      <w:proofErr w:type="gramEnd"/>
      <w:r>
        <w:rPr>
          <w:b/>
          <w:bCs/>
          <w:color w:val="333333"/>
          <w:shd w:val="clear" w:color="auto" w:fill="FFFFFF"/>
        </w:rPr>
        <w:t xml:space="preserve"> </w:t>
      </w:r>
      <w:r>
        <w:rPr>
          <w:color w:val="333333"/>
          <w:shd w:val="clear" w:color="auto" w:fill="FFFFFF"/>
        </w:rPr>
        <w:t>Направить стандартный поток вывода и стандартный поток ошибок в файл. Другая форма записи</w:t>
      </w:r>
      <w:proofErr w:type="gramStart"/>
      <w:r>
        <w:rPr>
          <w:color w:val="333333"/>
          <w:shd w:val="clear" w:color="auto" w:fill="FFFFFF"/>
        </w:rPr>
        <w:t xml:space="preserve">: </w:t>
      </w:r>
      <w:r>
        <w:rPr>
          <w:b/>
          <w:bCs/>
          <w:color w:val="333333"/>
          <w:shd w:val="clear" w:color="auto" w:fill="FFFFFF"/>
        </w:rPr>
        <w:t>&gt;файл</w:t>
      </w:r>
      <w:proofErr w:type="gramEnd"/>
      <w:r>
        <w:rPr>
          <w:b/>
          <w:bCs/>
          <w:color w:val="333333"/>
          <w:shd w:val="clear" w:color="auto" w:fill="FFFFFF"/>
        </w:rPr>
        <w:t xml:space="preserve"> </w:t>
      </w:r>
      <w:proofErr w:type="gramStart"/>
      <w:r>
        <w:rPr>
          <w:b/>
          <w:bCs/>
          <w:color w:val="333333"/>
          <w:shd w:val="clear" w:color="auto" w:fill="FFFFFF"/>
        </w:rPr>
        <w:t>2&gt;&amp;</w:t>
      </w:r>
      <w:proofErr w:type="gramEnd"/>
      <w:r>
        <w:rPr>
          <w:b/>
          <w:bCs/>
          <w:color w:val="333333"/>
          <w:shd w:val="clear" w:color="auto" w:fill="FFFFFF"/>
        </w:rPr>
        <w:t>1</w:t>
      </w:r>
      <w:r>
        <w:rPr>
          <w:color w:val="333333"/>
          <w:shd w:val="clear" w:color="auto" w:fill="FFFFFF"/>
        </w:rPr>
        <w:t>.</w:t>
      </w:r>
    </w:p>
    <w:p w14:paraId="726B2A38" w14:textId="77777777" w:rsidR="00B74803" w:rsidRDefault="006B7311">
      <w:pPr>
        <w:rPr>
          <w:color w:val="333333"/>
          <w:shd w:val="clear" w:color="auto" w:fill="FFFFFF"/>
        </w:rPr>
      </w:pPr>
      <w:proofErr w:type="gramStart"/>
      <w:r>
        <w:rPr>
          <w:b/>
          <w:bCs/>
          <w:color w:val="333333"/>
          <w:shd w:val="clear" w:color="auto" w:fill="FFFFFF"/>
        </w:rPr>
        <w:t>&gt;&amp;</w:t>
      </w:r>
      <w:proofErr w:type="gramEnd"/>
      <w:r>
        <w:rPr>
          <w:b/>
          <w:bCs/>
          <w:color w:val="333333"/>
          <w:shd w:val="clear" w:color="auto" w:fill="FFFFFF"/>
        </w:rPr>
        <w:t xml:space="preserve">- </w:t>
      </w:r>
      <w:r>
        <w:rPr>
          <w:color w:val="333333"/>
          <w:shd w:val="clear" w:color="auto" w:fill="FFFFFF"/>
        </w:rPr>
        <w:t>Закрыть поток вывода перед вызовом команды;</w:t>
      </w:r>
    </w:p>
    <w:p w14:paraId="143FA5CD" w14:textId="77777777" w:rsidR="00B74803" w:rsidRDefault="006B7311">
      <w:pPr>
        <w:rPr>
          <w:color w:val="333333"/>
          <w:shd w:val="clear" w:color="auto" w:fill="FFFFFF"/>
        </w:rPr>
      </w:pPr>
      <w:r>
        <w:rPr>
          <w:b/>
          <w:bCs/>
          <w:color w:val="333333"/>
          <w:shd w:val="clear" w:color="auto" w:fill="FFFFFF"/>
        </w:rPr>
        <w:t xml:space="preserve">2&gt;&amp;- </w:t>
      </w:r>
      <w:r>
        <w:rPr>
          <w:color w:val="333333"/>
          <w:shd w:val="clear" w:color="auto" w:fill="FFFFFF"/>
        </w:rPr>
        <w:t>Закрыть поток ошибок перед вызовом команды;</w:t>
      </w:r>
    </w:p>
    <w:p w14:paraId="68C85BE6" w14:textId="77777777" w:rsidR="00B74803" w:rsidRDefault="006B7311">
      <w:pPr>
        <w:rPr>
          <w:color w:val="333333"/>
          <w:shd w:val="clear" w:color="auto" w:fill="FFFFFF"/>
        </w:rPr>
      </w:pPr>
      <w:proofErr w:type="spellStart"/>
      <w:r>
        <w:rPr>
          <w:b/>
          <w:bCs/>
          <w:color w:val="333333"/>
          <w:shd w:val="clear" w:color="auto" w:fill="FFFFFF"/>
        </w:rPr>
        <w:t>cat</w:t>
      </w:r>
      <w:proofErr w:type="spellEnd"/>
      <w:r>
        <w:rPr>
          <w:b/>
          <w:bCs/>
          <w:color w:val="333333"/>
          <w:shd w:val="clear" w:color="auto" w:fill="FFFFFF"/>
        </w:rPr>
        <w:t xml:space="preserve"> &lt;&lt;EOF </w:t>
      </w:r>
      <w:r>
        <w:rPr>
          <w:color w:val="333333"/>
          <w:shd w:val="clear" w:color="auto" w:fill="FFFFFF"/>
        </w:rPr>
        <w:t>Весь текст между блоками EOF (в общем случае вместо EOF можно использовать любое слово) будет выведен на экран. Важно: перед последним EOF не должно быть пробелов! (</w:t>
      </w:r>
      <w:proofErr w:type="spellStart"/>
      <w:r>
        <w:rPr>
          <w:color w:val="333333"/>
          <w:shd w:val="clear" w:color="auto" w:fill="FFFFFF"/>
        </w:rPr>
        <w:t>heredoc</w:t>
      </w:r>
      <w:proofErr w:type="spellEnd"/>
      <w:r>
        <w:rPr>
          <w:color w:val="333333"/>
          <w:shd w:val="clear" w:color="auto" w:fill="FFFFFF"/>
        </w:rPr>
        <w:t xml:space="preserve"> синтаксис).</w:t>
      </w:r>
    </w:p>
    <w:p w14:paraId="697A69C2" w14:textId="77777777" w:rsidR="00B74803" w:rsidRDefault="006B7311">
      <w:pPr>
        <w:rPr>
          <w:color w:val="333333"/>
          <w:shd w:val="clear" w:color="auto" w:fill="FFFFFF"/>
        </w:rPr>
      </w:pPr>
      <w:proofErr w:type="gramStart"/>
      <w:r>
        <w:rPr>
          <w:b/>
          <w:bCs/>
          <w:color w:val="333333"/>
          <w:shd w:val="clear" w:color="auto" w:fill="FFFFFF"/>
        </w:rPr>
        <w:t>EOF&lt;</w:t>
      </w:r>
      <w:proofErr w:type="gramEnd"/>
      <w:r>
        <w:rPr>
          <w:b/>
          <w:bCs/>
          <w:color w:val="333333"/>
          <w:shd w:val="clear" w:color="auto" w:fill="FFFFFF"/>
        </w:rPr>
        <w:t>&lt;&lt;</w:t>
      </w:r>
      <w:proofErr w:type="spellStart"/>
      <w:proofErr w:type="gramStart"/>
      <w:r>
        <w:rPr>
          <w:b/>
          <w:bCs/>
          <w:color w:val="333333"/>
          <w:shd w:val="clear" w:color="auto" w:fill="FFFFFF"/>
        </w:rPr>
        <w:t>string</w:t>
      </w:r>
      <w:proofErr w:type="spellEnd"/>
      <w:r>
        <w:rPr>
          <w:b/>
          <w:bCs/>
          <w:color w:val="333333"/>
          <w:shd w:val="clear" w:color="auto" w:fill="FFFFFF"/>
        </w:rPr>
        <w:t xml:space="preserve"> </w:t>
      </w:r>
      <w:r>
        <w:rPr>
          <w:color w:val="333333"/>
          <w:shd w:val="clear" w:color="auto" w:fill="FFFFFF"/>
        </w:rPr>
        <w:t>Аналогично</w:t>
      </w:r>
      <w:proofErr w:type="gramEnd"/>
      <w:r>
        <w:rPr>
          <w:color w:val="333333"/>
          <w:shd w:val="clear" w:color="auto" w:fill="FFFFFF"/>
        </w:rPr>
        <w:t xml:space="preserve">, но только для одной строки (для </w:t>
      </w:r>
      <w:proofErr w:type="spellStart"/>
      <w:r>
        <w:rPr>
          <w:color w:val="333333"/>
          <w:shd w:val="clear" w:color="auto" w:fill="FFFFFF"/>
        </w:rPr>
        <w:t>bash</w:t>
      </w:r>
      <w:proofErr w:type="spellEnd"/>
      <w:r>
        <w:rPr>
          <w:color w:val="333333"/>
          <w:shd w:val="clear" w:color="auto" w:fill="FFFFFF"/>
        </w:rPr>
        <w:t xml:space="preserve"> версии 3 и выше)</w:t>
      </w:r>
    </w:p>
    <w:p w14:paraId="18382433" w14:textId="77777777" w:rsidR="00B74803" w:rsidRDefault="00B74803">
      <w:pPr>
        <w:rPr>
          <w:color w:val="333333"/>
          <w:shd w:val="clear" w:color="auto" w:fill="FFFFFF"/>
        </w:rPr>
      </w:pPr>
    </w:p>
    <w:p w14:paraId="3CD18182" w14:textId="77777777" w:rsidR="00B74803" w:rsidRDefault="00B74803">
      <w:pPr>
        <w:rPr>
          <w:color w:val="333333"/>
          <w:shd w:val="clear" w:color="auto" w:fill="FFFFFF"/>
        </w:rPr>
      </w:pPr>
    </w:p>
    <w:tbl>
      <w:tblPr>
        <w:tblW w:w="10019" w:type="dxa"/>
        <w:tblInd w:w="195" w:type="dxa"/>
        <w:tblLayout w:type="fixed"/>
        <w:tblCellMar>
          <w:top w:w="90" w:type="dxa"/>
          <w:left w:w="195" w:type="dxa"/>
          <w:bottom w:w="90" w:type="dxa"/>
          <w:right w:w="195" w:type="dxa"/>
        </w:tblCellMar>
        <w:tblLook w:val="04A0" w:firstRow="1" w:lastRow="0" w:firstColumn="1" w:lastColumn="0" w:noHBand="0" w:noVBand="1"/>
      </w:tblPr>
      <w:tblGrid>
        <w:gridCol w:w="675"/>
        <w:gridCol w:w="2293"/>
        <w:gridCol w:w="7051"/>
      </w:tblGrid>
      <w:tr w:rsidR="00B74803" w14:paraId="10B3557E" w14:textId="77777777">
        <w:trPr>
          <w:tblHeader/>
        </w:trPr>
        <w:tc>
          <w:tcPr>
            <w:tcW w:w="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C622EEB" w14:textId="77777777" w:rsidR="00B74803" w:rsidRDefault="006B7311">
            <w:pPr>
              <w:pStyle w:val="a6"/>
              <w:jc w:val="right"/>
            </w:pPr>
            <w:r>
              <w:t>№ п/п</w:t>
            </w:r>
          </w:p>
        </w:tc>
        <w:tc>
          <w:tcPr>
            <w:tcW w:w="2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DAECD47" w14:textId="77777777" w:rsidR="00B74803" w:rsidRDefault="006B7311">
            <w:pPr>
              <w:pStyle w:val="a6"/>
              <w:jc w:val="left"/>
            </w:pPr>
            <w:r>
              <w:t>команда</w:t>
            </w:r>
          </w:p>
        </w:tc>
        <w:tc>
          <w:tcPr>
            <w:tcW w:w="7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60609D0" w14:textId="77777777" w:rsidR="00B74803" w:rsidRDefault="006B7311">
            <w:pPr>
              <w:pStyle w:val="a6"/>
              <w:jc w:val="left"/>
            </w:pPr>
            <w:r>
              <w:t>как будет интерпретировано</w:t>
            </w:r>
          </w:p>
        </w:tc>
      </w:tr>
      <w:tr w:rsidR="00B74803" w14:paraId="63000066" w14:textId="77777777">
        <w:tc>
          <w:tcPr>
            <w:tcW w:w="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AE38FF3" w14:textId="77777777" w:rsidR="00B74803" w:rsidRDefault="006B7311">
            <w:pPr>
              <w:pStyle w:val="a5"/>
              <w:jc w:val="right"/>
            </w:pPr>
            <w:r>
              <w:t>1</w:t>
            </w:r>
          </w:p>
        </w:tc>
        <w:tc>
          <w:tcPr>
            <w:tcW w:w="2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7163A91" w14:textId="77777777" w:rsidR="00B74803" w:rsidRDefault="006B7311">
            <w:pPr>
              <w:pStyle w:val="a5"/>
            </w:pPr>
            <w:r>
              <w:t>command1 &amp;&amp; command2</w:t>
            </w:r>
          </w:p>
        </w:tc>
        <w:tc>
          <w:tcPr>
            <w:tcW w:w="7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AD1859F" w14:textId="77777777" w:rsidR="00B74803" w:rsidRDefault="006B7311">
            <w:pPr>
              <w:pStyle w:val="a5"/>
            </w:pPr>
            <w:r>
              <w:t>Выполнить command2 только если command1 вернула 0</w:t>
            </w:r>
          </w:p>
        </w:tc>
      </w:tr>
      <w:tr w:rsidR="00B74803" w14:paraId="22175148" w14:textId="77777777">
        <w:tc>
          <w:tcPr>
            <w:tcW w:w="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21C2884" w14:textId="77777777" w:rsidR="00B74803" w:rsidRDefault="006B7311">
            <w:pPr>
              <w:pStyle w:val="a5"/>
              <w:jc w:val="right"/>
            </w:pPr>
            <w:r>
              <w:lastRenderedPageBreak/>
              <w:t>2</w:t>
            </w:r>
          </w:p>
        </w:tc>
        <w:tc>
          <w:tcPr>
            <w:tcW w:w="2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D4B132A" w14:textId="77777777" w:rsidR="00B74803" w:rsidRDefault="006B7311">
            <w:pPr>
              <w:pStyle w:val="a5"/>
            </w:pPr>
            <w:r>
              <w:t>command1 &amp; command2</w:t>
            </w:r>
          </w:p>
        </w:tc>
        <w:tc>
          <w:tcPr>
            <w:tcW w:w="7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42B097A" w14:textId="77777777" w:rsidR="00B74803" w:rsidRDefault="006B7311">
            <w:pPr>
              <w:pStyle w:val="a5"/>
            </w:pPr>
            <w:r>
              <w:t>Выполнение command1 отправить в фон (</w:t>
            </w:r>
            <w:proofErr w:type="spellStart"/>
            <w:r>
              <w:t>bg</w:t>
            </w:r>
            <w:proofErr w:type="spellEnd"/>
            <w:r>
              <w:t>) и сразу выполнить command2 в (</w:t>
            </w:r>
            <w:proofErr w:type="spellStart"/>
            <w:r>
              <w:t>fg</w:t>
            </w:r>
            <w:proofErr w:type="spellEnd"/>
            <w:r>
              <w:t>)</w:t>
            </w:r>
          </w:p>
        </w:tc>
      </w:tr>
      <w:tr w:rsidR="00B74803" w14:paraId="221E3E4C" w14:textId="77777777">
        <w:tc>
          <w:tcPr>
            <w:tcW w:w="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3960754" w14:textId="77777777" w:rsidR="00B74803" w:rsidRDefault="006B7311">
            <w:pPr>
              <w:pStyle w:val="a5"/>
              <w:jc w:val="right"/>
            </w:pPr>
            <w:r>
              <w:t>3</w:t>
            </w:r>
          </w:p>
        </w:tc>
        <w:tc>
          <w:tcPr>
            <w:tcW w:w="2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DA408FD" w14:textId="77777777" w:rsidR="00B74803" w:rsidRDefault="006B7311">
            <w:pPr>
              <w:pStyle w:val="a5"/>
            </w:pPr>
            <w:r>
              <w:t>command</w:t>
            </w:r>
            <w:proofErr w:type="gramStart"/>
            <w:r>
              <w:t>1 ;</w:t>
            </w:r>
            <w:proofErr w:type="gramEnd"/>
            <w:r>
              <w:t xml:space="preserve"> command2</w:t>
            </w:r>
          </w:p>
        </w:tc>
        <w:tc>
          <w:tcPr>
            <w:tcW w:w="7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8F9CC44" w14:textId="77777777" w:rsidR="00B74803" w:rsidRDefault="006B7311">
            <w:pPr>
              <w:pStyle w:val="a5"/>
            </w:pPr>
            <w:r>
              <w:t>Выполнить команды последовательно вне зависимости от результата первой</w:t>
            </w:r>
          </w:p>
        </w:tc>
      </w:tr>
      <w:tr w:rsidR="00B74803" w14:paraId="708422E3" w14:textId="77777777">
        <w:tc>
          <w:tcPr>
            <w:tcW w:w="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D48AB2B" w14:textId="77777777" w:rsidR="00B74803" w:rsidRDefault="006B7311">
            <w:pPr>
              <w:pStyle w:val="a5"/>
              <w:jc w:val="right"/>
            </w:pPr>
            <w:r>
              <w:t>4</w:t>
            </w:r>
          </w:p>
        </w:tc>
        <w:tc>
          <w:tcPr>
            <w:tcW w:w="2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7DB8E59" w14:textId="77777777" w:rsidR="00B74803" w:rsidRDefault="006B7311">
            <w:pPr>
              <w:pStyle w:val="a5"/>
            </w:pPr>
            <w:r>
              <w:t>command1 || command2</w:t>
            </w:r>
          </w:p>
        </w:tc>
        <w:tc>
          <w:tcPr>
            <w:tcW w:w="7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CF0E4BD" w14:textId="77777777" w:rsidR="00B74803" w:rsidRDefault="006B7311">
            <w:pPr>
              <w:pStyle w:val="a5"/>
            </w:pPr>
            <w:r>
              <w:t>Выполнить command1, если она вернет не 0, выполнить command2</w:t>
            </w:r>
          </w:p>
        </w:tc>
      </w:tr>
      <w:tr w:rsidR="00B74803" w:rsidRPr="00775302" w14:paraId="3F8D67DD" w14:textId="77777777">
        <w:tc>
          <w:tcPr>
            <w:tcW w:w="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83B64F7" w14:textId="77777777" w:rsidR="00B74803" w:rsidRDefault="006B7311">
            <w:pPr>
              <w:pStyle w:val="a5"/>
              <w:jc w:val="right"/>
            </w:pPr>
            <w:r>
              <w:t>5</w:t>
            </w:r>
          </w:p>
        </w:tc>
        <w:tc>
          <w:tcPr>
            <w:tcW w:w="2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99D0D01" w14:textId="77777777" w:rsidR="00B74803" w:rsidRDefault="006B7311">
            <w:pPr>
              <w:pStyle w:val="a5"/>
            </w:pPr>
            <w:r>
              <w:t>command1 | command2</w:t>
            </w:r>
          </w:p>
        </w:tc>
        <w:tc>
          <w:tcPr>
            <w:tcW w:w="7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908BED2" w14:textId="77777777" w:rsidR="00B74803" w:rsidRPr="009F7052" w:rsidRDefault="006B7311">
            <w:pPr>
              <w:pStyle w:val="a5"/>
              <w:rPr>
                <w:lang w:val="en-US"/>
              </w:rPr>
            </w:pPr>
            <w:r>
              <w:t>Пайп</w:t>
            </w:r>
            <w:r w:rsidRPr="009F7052">
              <w:rPr>
                <w:lang w:val="en-US"/>
              </w:rPr>
              <w:t xml:space="preserve">. </w:t>
            </w:r>
            <w:r>
              <w:t>Передать</w:t>
            </w:r>
            <w:r w:rsidRPr="009F7052">
              <w:rPr>
                <w:lang w:val="en-US"/>
              </w:rPr>
              <w:t xml:space="preserve"> </w:t>
            </w:r>
            <w:proofErr w:type="spellStart"/>
            <w:r w:rsidRPr="009F7052">
              <w:rPr>
                <w:lang w:val="en-US"/>
              </w:rPr>
              <w:t>stdout</w:t>
            </w:r>
            <w:proofErr w:type="spellEnd"/>
            <w:r w:rsidRPr="009F7052">
              <w:rPr>
                <w:lang w:val="en-US"/>
              </w:rPr>
              <w:t xml:space="preserve"> command1 </w:t>
            </w:r>
            <w:r>
              <w:t>в</w:t>
            </w:r>
            <w:r w:rsidRPr="009F7052">
              <w:rPr>
                <w:lang w:val="en-US"/>
              </w:rPr>
              <w:t xml:space="preserve"> </w:t>
            </w:r>
            <w:proofErr w:type="spellStart"/>
            <w:r w:rsidRPr="009F7052">
              <w:rPr>
                <w:lang w:val="en-US"/>
              </w:rPr>
              <w:t>stadin</w:t>
            </w:r>
            <w:proofErr w:type="spellEnd"/>
            <w:r w:rsidRPr="009F7052">
              <w:rPr>
                <w:lang w:val="en-US"/>
              </w:rPr>
              <w:t xml:space="preserve"> command2</w:t>
            </w:r>
          </w:p>
        </w:tc>
      </w:tr>
      <w:tr w:rsidR="00B74803" w14:paraId="7DBF3446" w14:textId="77777777">
        <w:tc>
          <w:tcPr>
            <w:tcW w:w="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ED66081" w14:textId="77777777" w:rsidR="00B74803" w:rsidRDefault="006B7311">
            <w:pPr>
              <w:pStyle w:val="a5"/>
              <w:jc w:val="right"/>
            </w:pPr>
            <w:r>
              <w:t>6</w:t>
            </w:r>
          </w:p>
        </w:tc>
        <w:tc>
          <w:tcPr>
            <w:tcW w:w="22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140F8D2" w14:textId="77777777" w:rsidR="00B74803" w:rsidRDefault="006B7311">
            <w:pPr>
              <w:pStyle w:val="a5"/>
            </w:pPr>
            <w:r>
              <w:t>command1 command2</w:t>
            </w:r>
          </w:p>
        </w:tc>
        <w:tc>
          <w:tcPr>
            <w:tcW w:w="7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49686D3" w14:textId="77777777" w:rsidR="00B74803" w:rsidRDefault="006B7311">
            <w:pPr>
              <w:pStyle w:val="a5"/>
            </w:pPr>
            <w:r>
              <w:t>Выполнить command1 с аргументом 'command2'</w:t>
            </w:r>
          </w:p>
        </w:tc>
      </w:tr>
    </w:tbl>
    <w:p w14:paraId="2B4569A7" w14:textId="77777777" w:rsidR="00B74803" w:rsidRDefault="00B74803">
      <w:pPr>
        <w:rPr>
          <w:color w:val="333333"/>
          <w:shd w:val="clear" w:color="auto" w:fill="FFFFFF"/>
        </w:rPr>
      </w:pPr>
    </w:p>
    <w:p w14:paraId="20F2E7D6" w14:textId="77777777" w:rsidR="00B74803" w:rsidRDefault="006B7311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proofErr w:type="spellStart"/>
      <w:r>
        <w:rPr>
          <w:rFonts w:ascii="Arial" w:hAnsi="Arial" w:cs="Arial"/>
          <w:b/>
          <w:bCs/>
          <w:color w:val="000000"/>
          <w:sz w:val="19"/>
          <w:szCs w:val="19"/>
          <w:shd w:val="clear" w:color="auto" w:fill="FFFFFF"/>
        </w:rPr>
        <w:t>tee</w:t>
      </w:r>
      <w:proofErr w:type="spell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 [</w:t>
      </w:r>
      <w:r>
        <w:rPr>
          <w:rFonts w:ascii="Arial" w:hAnsi="Arial" w:cs="Arial"/>
          <w:i/>
          <w:iCs/>
          <w:color w:val="000000"/>
          <w:sz w:val="19"/>
          <w:szCs w:val="19"/>
          <w:shd w:val="clear" w:color="auto" w:fill="FFFFFF"/>
        </w:rPr>
        <w:t>опции</w:t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] </w:t>
      </w:r>
      <w:r>
        <w:rPr>
          <w:rFonts w:ascii="Arial" w:hAnsi="Arial" w:cs="Arial"/>
          <w:i/>
          <w:iCs/>
          <w:color w:val="000000"/>
          <w:sz w:val="19"/>
          <w:szCs w:val="19"/>
          <w:shd w:val="clear" w:color="auto" w:fill="FFFFFF"/>
        </w:rPr>
        <w:t xml:space="preserve">файл </w:t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- позволяет сохранять данные, передающиеся в канале</w:t>
      </w:r>
    </w:p>
    <w:p w14:paraId="21B4D11D" w14:textId="77777777" w:rsidR="00B74803" w:rsidRDefault="006B7311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proofErr w:type="spellStart"/>
      <w:r>
        <w:rPr>
          <w:rFonts w:ascii="Arial" w:hAnsi="Arial" w:cs="Arial"/>
          <w:b/>
          <w:bCs/>
          <w:color w:val="000000"/>
          <w:sz w:val="19"/>
          <w:szCs w:val="19"/>
          <w:shd w:val="clear" w:color="auto" w:fill="FFFFFF"/>
        </w:rPr>
        <w:t>find</w:t>
      </w:r>
      <w:proofErr w:type="spell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– поиск файлов</w:t>
      </w:r>
    </w:p>
    <w:p w14:paraId="30C70D3E" w14:textId="77777777" w:rsidR="00B74803" w:rsidRDefault="00B74803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</w:p>
    <w:p w14:paraId="5F53D6D8" w14:textId="77777777" w:rsidR="00B74803" w:rsidRDefault="006B7311">
      <w:pPr>
        <w:pStyle w:val="Heading2"/>
        <w:rPr>
          <w:rStyle w:val="InternetLink"/>
        </w:rPr>
      </w:pPr>
      <w:hyperlink r:id="rId94">
        <w:proofErr w:type="spellStart"/>
        <w:r>
          <w:rPr>
            <w:rStyle w:val="Hyperlink"/>
          </w:rPr>
          <w:t>Systemd</w:t>
        </w:r>
        <w:proofErr w:type="spellEnd"/>
        <w:r>
          <w:rPr>
            <w:rStyle w:val="Hyperlink"/>
          </w:rPr>
          <w:t xml:space="preserve"> за пять минут</w:t>
        </w:r>
      </w:hyperlink>
    </w:p>
    <w:p w14:paraId="2E65F5B6" w14:textId="77777777" w:rsidR="00B74803" w:rsidRDefault="006B7311">
      <w:pPr>
        <w:rPr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— менеджер системы и служб для Linux</w:t>
      </w:r>
    </w:p>
    <w:p w14:paraId="18900769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t>/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usr</w:t>
      </w:r>
      <w:proofErr w:type="spellEnd"/>
      <w:r>
        <w:rPr>
          <w:rFonts w:ascii="Arial" w:hAnsi="Arial" w:cs="Arial"/>
          <w:b/>
          <w:bCs/>
          <w:color w:val="333333"/>
          <w:shd w:val="clear" w:color="auto" w:fill="FFFFFF"/>
        </w:rPr>
        <w:t>/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lib</w:t>
      </w:r>
      <w:proofErr w:type="spellEnd"/>
      <w:r>
        <w:rPr>
          <w:rFonts w:ascii="Arial" w:hAnsi="Arial" w:cs="Arial"/>
          <w:b/>
          <w:bCs/>
          <w:color w:val="333333"/>
          <w:shd w:val="clear" w:color="auto" w:fill="FFFFFF"/>
        </w:rPr>
        <w:t>/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systemd</w:t>
      </w:r>
      <w:proofErr w:type="spellEnd"/>
      <w:r>
        <w:rPr>
          <w:rFonts w:ascii="Arial" w:hAnsi="Arial" w:cs="Arial"/>
          <w:b/>
          <w:bCs/>
          <w:color w:val="333333"/>
          <w:shd w:val="clear" w:color="auto" w:fill="FFFFFF"/>
        </w:rPr>
        <w:t>/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system</w:t>
      </w:r>
      <w:proofErr w:type="spellEnd"/>
      <w:r>
        <w:rPr>
          <w:rFonts w:ascii="Arial" w:hAnsi="Arial" w:cs="Arial"/>
          <w:b/>
          <w:bCs/>
          <w:color w:val="333333"/>
          <w:shd w:val="clear" w:color="auto" w:fill="FFFFFF"/>
        </w:rPr>
        <w:t>/</w:t>
      </w:r>
      <w:r>
        <w:rPr>
          <w:rFonts w:ascii="Arial" w:hAnsi="Arial" w:cs="Arial"/>
          <w:color w:val="333333"/>
          <w:shd w:val="clear" w:color="auto" w:fill="FFFFFF"/>
        </w:rPr>
        <w:t xml:space="preserve"> – юниты из установленных пакетов RPM — всякие nginx,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apache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mysql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и прочее</w:t>
      </w:r>
      <w:r>
        <w:rPr>
          <w:rFonts w:ascii="Arial" w:hAnsi="Arial" w:cs="Arial"/>
          <w:color w:val="333333"/>
        </w:rPr>
        <w:br/>
      </w:r>
      <w:r>
        <w:rPr>
          <w:rFonts w:ascii="Arial" w:hAnsi="Arial" w:cs="Arial"/>
          <w:b/>
          <w:bCs/>
          <w:color w:val="333333"/>
          <w:shd w:val="clear" w:color="auto" w:fill="FFFFFF"/>
        </w:rPr>
        <w:t>/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run</w:t>
      </w:r>
      <w:proofErr w:type="spellEnd"/>
      <w:r>
        <w:rPr>
          <w:rFonts w:ascii="Arial" w:hAnsi="Arial" w:cs="Arial"/>
          <w:b/>
          <w:bCs/>
          <w:color w:val="333333"/>
          <w:shd w:val="clear" w:color="auto" w:fill="FFFFFF"/>
        </w:rPr>
        <w:t>/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systemd</w:t>
      </w:r>
      <w:proofErr w:type="spellEnd"/>
      <w:r>
        <w:rPr>
          <w:rFonts w:ascii="Arial" w:hAnsi="Arial" w:cs="Arial"/>
          <w:b/>
          <w:bCs/>
          <w:color w:val="333333"/>
          <w:shd w:val="clear" w:color="auto" w:fill="FFFFFF"/>
        </w:rPr>
        <w:t>/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system</w:t>
      </w:r>
      <w:proofErr w:type="spellEnd"/>
      <w:r>
        <w:rPr>
          <w:rFonts w:ascii="Arial" w:hAnsi="Arial" w:cs="Arial"/>
          <w:b/>
          <w:bCs/>
          <w:color w:val="333333"/>
          <w:shd w:val="clear" w:color="auto" w:fill="FFFFFF"/>
        </w:rPr>
        <w:t>/</w:t>
      </w:r>
      <w:r>
        <w:rPr>
          <w:rFonts w:ascii="Arial" w:hAnsi="Arial" w:cs="Arial"/>
          <w:color w:val="333333"/>
          <w:shd w:val="clear" w:color="auto" w:fill="FFFFFF"/>
        </w:rPr>
        <w:t xml:space="preserve"> — юниты, созданные в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рантайме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— тоже, наверное, нужная штука</w:t>
      </w:r>
      <w:r>
        <w:rPr>
          <w:rFonts w:ascii="Arial" w:hAnsi="Arial" w:cs="Arial"/>
          <w:color w:val="333333"/>
        </w:rPr>
        <w:br/>
      </w:r>
      <w:r>
        <w:rPr>
          <w:rFonts w:ascii="Arial" w:hAnsi="Arial" w:cs="Arial"/>
          <w:b/>
          <w:bCs/>
          <w:color w:val="333333"/>
          <w:shd w:val="clear" w:color="auto" w:fill="FFFFFF"/>
        </w:rPr>
        <w:t>/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etc</w:t>
      </w:r>
      <w:proofErr w:type="spellEnd"/>
      <w:r>
        <w:rPr>
          <w:rFonts w:ascii="Arial" w:hAnsi="Arial" w:cs="Arial"/>
          <w:b/>
          <w:bCs/>
          <w:color w:val="333333"/>
          <w:shd w:val="clear" w:color="auto" w:fill="FFFFFF"/>
        </w:rPr>
        <w:t>/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systemd</w:t>
      </w:r>
      <w:proofErr w:type="spellEnd"/>
      <w:r>
        <w:rPr>
          <w:rFonts w:ascii="Arial" w:hAnsi="Arial" w:cs="Arial"/>
          <w:b/>
          <w:bCs/>
          <w:color w:val="333333"/>
          <w:shd w:val="clear" w:color="auto" w:fill="FFFFFF"/>
        </w:rPr>
        <w:t>/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system</w:t>
      </w:r>
      <w:proofErr w:type="spellEnd"/>
      <w:r>
        <w:rPr>
          <w:rFonts w:ascii="Arial" w:hAnsi="Arial" w:cs="Arial"/>
          <w:b/>
          <w:bCs/>
          <w:color w:val="333333"/>
          <w:shd w:val="clear" w:color="auto" w:fill="FFFFFF"/>
        </w:rPr>
        <w:t>/</w:t>
      </w:r>
      <w:r>
        <w:rPr>
          <w:rFonts w:ascii="Arial" w:hAnsi="Arial" w:cs="Arial"/>
          <w:color w:val="333333"/>
          <w:shd w:val="clear" w:color="auto" w:fill="FFFFFF"/>
        </w:rPr>
        <w:t> — юниты, созданные системным администратором — а вот сюда мы и положим свой юнит.</w:t>
      </w:r>
    </w:p>
    <w:p w14:paraId="6878F4C6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Юниты содержат информацию о системных сервисах, прослушиваемых сокетах, сохраненных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снапшотах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состояний системы и других объектах, относящихся к системе инициализации.</w:t>
      </w:r>
    </w:p>
    <w:p w14:paraId="03534186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Типы юнитов 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systemd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:</w:t>
      </w:r>
    </w:p>
    <w:p w14:paraId="2C05733E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proofErr w:type="gramStart"/>
      <w:r>
        <w:rPr>
          <w:rFonts w:ascii="Arial" w:hAnsi="Arial" w:cs="Arial"/>
          <w:color w:val="333333"/>
          <w:shd w:val="clear" w:color="auto" w:fill="FFFFFF"/>
        </w:rPr>
        <w:t>.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service</w:t>
      </w:r>
      <w:proofErr w:type="gramEnd"/>
      <w:r>
        <w:rPr>
          <w:rFonts w:ascii="Arial" w:hAnsi="Arial" w:cs="Arial"/>
          <w:color w:val="333333"/>
          <w:shd w:val="clear" w:color="auto" w:fill="FFFFFF"/>
        </w:rPr>
        <w:t> – системный сервис,</w:t>
      </w:r>
    </w:p>
    <w:p w14:paraId="6822E8E4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proofErr w:type="gramStart"/>
      <w:r>
        <w:rPr>
          <w:rFonts w:ascii="Arial" w:hAnsi="Arial" w:cs="Arial"/>
          <w:color w:val="333333"/>
          <w:shd w:val="clear" w:color="auto" w:fill="FFFFFF"/>
        </w:rPr>
        <w:t>.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target</w:t>
      </w:r>
      <w:proofErr w:type="spellEnd"/>
      <w:proofErr w:type="gramEnd"/>
      <w:r>
        <w:rPr>
          <w:rFonts w:ascii="Arial" w:hAnsi="Arial" w:cs="Arial"/>
          <w:color w:val="333333"/>
          <w:shd w:val="clear" w:color="auto" w:fill="FFFFFF"/>
        </w:rPr>
        <w:t> — группа юнитов 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systemd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,</w:t>
      </w:r>
    </w:p>
    <w:p w14:paraId="1E4D5BBB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proofErr w:type="gramStart"/>
      <w:r>
        <w:rPr>
          <w:rFonts w:ascii="Arial" w:hAnsi="Arial" w:cs="Arial"/>
          <w:color w:val="333333"/>
          <w:shd w:val="clear" w:color="auto" w:fill="FFFFFF"/>
        </w:rPr>
        <w:t>.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automount</w:t>
      </w:r>
      <w:proofErr w:type="spellEnd"/>
      <w:proofErr w:type="gramEnd"/>
      <w:r>
        <w:rPr>
          <w:rFonts w:ascii="Arial" w:hAnsi="Arial" w:cs="Arial"/>
          <w:color w:val="333333"/>
          <w:shd w:val="clear" w:color="auto" w:fill="FFFFFF"/>
        </w:rPr>
        <w:t xml:space="preserve"> – точка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автомонтирования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файловой системы,</w:t>
      </w:r>
    </w:p>
    <w:p w14:paraId="18C4D3CD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proofErr w:type="gramStart"/>
      <w:r>
        <w:rPr>
          <w:rFonts w:ascii="Arial" w:hAnsi="Arial" w:cs="Arial"/>
          <w:color w:val="333333"/>
          <w:shd w:val="clear" w:color="auto" w:fill="FFFFFF"/>
        </w:rPr>
        <w:t>.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device</w:t>
      </w:r>
      <w:proofErr w:type="spellEnd"/>
      <w:proofErr w:type="gramEnd"/>
      <w:r>
        <w:rPr>
          <w:rFonts w:ascii="Arial" w:hAnsi="Arial" w:cs="Arial"/>
          <w:color w:val="333333"/>
          <w:shd w:val="clear" w:color="auto" w:fill="FFFFFF"/>
        </w:rPr>
        <w:t> – файл устройства, распознанного ядром,</w:t>
      </w:r>
    </w:p>
    <w:p w14:paraId="51FE2228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proofErr w:type="gramStart"/>
      <w:r>
        <w:rPr>
          <w:rFonts w:ascii="Arial" w:hAnsi="Arial" w:cs="Arial"/>
          <w:color w:val="333333"/>
          <w:shd w:val="clear" w:color="auto" w:fill="FFFFFF"/>
        </w:rPr>
        <w:t>.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mount</w:t>
      </w:r>
      <w:proofErr w:type="spellEnd"/>
      <w:proofErr w:type="gramEnd"/>
      <w:r>
        <w:rPr>
          <w:rFonts w:ascii="Arial" w:hAnsi="Arial" w:cs="Arial"/>
          <w:color w:val="333333"/>
          <w:shd w:val="clear" w:color="auto" w:fill="FFFFFF"/>
        </w:rPr>
        <w:t> – точка монтирования файловой системы,</w:t>
      </w:r>
    </w:p>
    <w:p w14:paraId="1D714BB3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proofErr w:type="gramStart"/>
      <w:r>
        <w:rPr>
          <w:rFonts w:ascii="Arial" w:hAnsi="Arial" w:cs="Arial"/>
          <w:color w:val="333333"/>
          <w:shd w:val="clear" w:color="auto" w:fill="FFFFFF"/>
        </w:rPr>
        <w:t>.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path</w:t>
      </w:r>
      <w:proofErr w:type="spellEnd"/>
      <w:proofErr w:type="gramEnd"/>
      <w:r>
        <w:rPr>
          <w:rFonts w:ascii="Arial" w:hAnsi="Arial" w:cs="Arial"/>
          <w:color w:val="333333"/>
          <w:shd w:val="clear" w:color="auto" w:fill="FFFFFF"/>
        </w:rPr>
        <w:t> – файл или директория в файловой системе,</w:t>
      </w:r>
    </w:p>
    <w:p w14:paraId="1E71CC79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proofErr w:type="gramStart"/>
      <w:r>
        <w:rPr>
          <w:rFonts w:ascii="Arial" w:hAnsi="Arial" w:cs="Arial"/>
          <w:color w:val="333333"/>
          <w:shd w:val="clear" w:color="auto" w:fill="FFFFFF"/>
        </w:rPr>
        <w:t>.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scope</w:t>
      </w:r>
      <w:proofErr w:type="spellEnd"/>
      <w:proofErr w:type="gramEnd"/>
      <w:r>
        <w:rPr>
          <w:rFonts w:ascii="Arial" w:hAnsi="Arial" w:cs="Arial"/>
          <w:color w:val="333333"/>
          <w:shd w:val="clear" w:color="auto" w:fill="FFFFFF"/>
        </w:rPr>
        <w:t> – процесс, созданный извне,</w:t>
      </w:r>
    </w:p>
    <w:p w14:paraId="0EBE0B83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proofErr w:type="gramStart"/>
      <w:r>
        <w:rPr>
          <w:rFonts w:ascii="Arial" w:hAnsi="Arial" w:cs="Arial"/>
          <w:color w:val="333333"/>
          <w:shd w:val="clear" w:color="auto" w:fill="FFFFFF"/>
        </w:rPr>
        <w:t>.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slice</w:t>
      </w:r>
      <w:proofErr w:type="spellEnd"/>
      <w:proofErr w:type="gramEnd"/>
      <w:r>
        <w:rPr>
          <w:rFonts w:ascii="Arial" w:hAnsi="Arial" w:cs="Arial"/>
          <w:color w:val="333333"/>
          <w:shd w:val="clear" w:color="auto" w:fill="FFFFFF"/>
        </w:rPr>
        <w:t> – группа иерархически организованных юнитов, управляющая системными процессами,</w:t>
      </w:r>
    </w:p>
    <w:p w14:paraId="2BCC53FE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proofErr w:type="gramStart"/>
      <w:r>
        <w:rPr>
          <w:rFonts w:ascii="Arial" w:hAnsi="Arial" w:cs="Arial"/>
          <w:color w:val="333333"/>
          <w:shd w:val="clear" w:color="auto" w:fill="FFFFFF"/>
        </w:rPr>
        <w:t>.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snapshot</w:t>
      </w:r>
      <w:proofErr w:type="spellEnd"/>
      <w:proofErr w:type="gramEnd"/>
      <w:r>
        <w:rPr>
          <w:rFonts w:ascii="Arial" w:hAnsi="Arial" w:cs="Arial"/>
          <w:color w:val="333333"/>
          <w:shd w:val="clear" w:color="auto" w:fill="FFFFFF"/>
        </w:rPr>
        <w:t> – сохраненное состояние менеджера 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systemd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,</w:t>
      </w:r>
    </w:p>
    <w:p w14:paraId="58BF01FA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proofErr w:type="gramStart"/>
      <w:r>
        <w:rPr>
          <w:rFonts w:ascii="Arial" w:hAnsi="Arial" w:cs="Arial"/>
          <w:color w:val="333333"/>
          <w:shd w:val="clear" w:color="auto" w:fill="FFFFFF"/>
        </w:rPr>
        <w:t>.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socket</w:t>
      </w:r>
      <w:proofErr w:type="spellEnd"/>
      <w:proofErr w:type="gramEnd"/>
      <w:r>
        <w:rPr>
          <w:rFonts w:ascii="Arial" w:hAnsi="Arial" w:cs="Arial"/>
          <w:color w:val="333333"/>
          <w:shd w:val="clear" w:color="auto" w:fill="FFFFFF"/>
        </w:rPr>
        <w:t xml:space="preserve"> – сокет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межпроцессного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взаимодействия,</w:t>
      </w:r>
    </w:p>
    <w:p w14:paraId="32BBB155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proofErr w:type="gramStart"/>
      <w:r>
        <w:rPr>
          <w:rFonts w:ascii="Arial" w:hAnsi="Arial" w:cs="Arial"/>
          <w:color w:val="333333"/>
          <w:shd w:val="clear" w:color="auto" w:fill="FFFFFF"/>
        </w:rPr>
        <w:t>.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swap</w:t>
      </w:r>
      <w:proofErr w:type="spellEnd"/>
      <w:proofErr w:type="gramEnd"/>
      <w:r>
        <w:rPr>
          <w:rFonts w:ascii="Arial" w:hAnsi="Arial" w:cs="Arial"/>
          <w:color w:val="333333"/>
          <w:shd w:val="clear" w:color="auto" w:fill="FFFFFF"/>
        </w:rPr>
        <w:t xml:space="preserve"> –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свап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-устройство или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свап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-файл (файл подкачки),</w:t>
      </w:r>
    </w:p>
    <w:p w14:paraId="658ED7BA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proofErr w:type="gramStart"/>
      <w:r>
        <w:rPr>
          <w:rFonts w:ascii="Arial" w:hAnsi="Arial" w:cs="Arial"/>
          <w:color w:val="333333"/>
          <w:shd w:val="clear" w:color="auto" w:fill="FFFFFF"/>
        </w:rPr>
        <w:t>.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timer</w:t>
      </w:r>
      <w:proofErr w:type="spellEnd"/>
      <w:proofErr w:type="gramEnd"/>
      <w:r>
        <w:rPr>
          <w:rFonts w:ascii="Arial" w:hAnsi="Arial" w:cs="Arial"/>
          <w:color w:val="333333"/>
          <w:shd w:val="clear" w:color="auto" w:fill="FFFFFF"/>
        </w:rPr>
        <w:t> – таймер 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systemd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.</w:t>
      </w:r>
    </w:p>
    <w:p w14:paraId="33F6F035" w14:textId="77777777" w:rsidR="00B74803" w:rsidRDefault="00B74803">
      <w:pPr>
        <w:rPr>
          <w:rFonts w:ascii="Arial" w:hAnsi="Arial" w:cs="Arial"/>
          <w:color w:val="333333"/>
          <w:shd w:val="clear" w:color="auto" w:fill="FFFFFF"/>
        </w:rPr>
      </w:pPr>
    </w:p>
    <w:p w14:paraId="236A01D7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Для просмотра, старта, остановки, перезагрузки, включения или выключения системных сервисов используется команда 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systemctl</w:t>
      </w:r>
      <w:proofErr w:type="spellEnd"/>
    </w:p>
    <w:p w14:paraId="34D54DC1" w14:textId="77777777" w:rsidR="00B74803" w:rsidRDefault="006B7311">
      <w:pPr>
        <w:rPr>
          <w:rFonts w:ascii="Arial" w:hAnsi="Arial" w:cs="Arial"/>
          <w:b/>
          <w:bCs/>
          <w:color w:val="333333"/>
          <w:shd w:val="clear" w:color="auto" w:fill="FFFFFF"/>
          <w:lang w:val="en-US"/>
        </w:rPr>
      </w:pP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lastRenderedPageBreak/>
        <w:t>systemctl</w:t>
      </w:r>
      <w:proofErr w:type="spellEnd"/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 xml:space="preserve"> enable 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myunit</w:t>
      </w:r>
      <w:proofErr w:type="spellEnd"/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br/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systemctl</w:t>
      </w:r>
      <w:proofErr w:type="spellEnd"/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 xml:space="preserve"> -l status 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  <w:lang w:val="en-US"/>
        </w:rPr>
        <w:t>myunit</w:t>
      </w:r>
      <w:proofErr w:type="spellEnd"/>
    </w:p>
    <w:p w14:paraId="7614A4E0" w14:textId="77777777" w:rsidR="00B74803" w:rsidRDefault="006B7311">
      <w:pPr>
        <w:rPr>
          <w:rFonts w:ascii="Arial" w:hAnsi="Arial" w:cs="Arial"/>
          <w:b/>
          <w:bCs/>
          <w:color w:val="333333"/>
          <w:shd w:val="clear" w:color="auto" w:fill="FFFFFF"/>
        </w:rPr>
      </w:pP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systemctl</w:t>
      </w:r>
      <w:proofErr w:type="spellEnd"/>
      <w:r>
        <w:rPr>
          <w:rFonts w:ascii="Arial" w:hAnsi="Arial" w:cs="Arial"/>
          <w:b/>
          <w:bCs/>
          <w:color w:val="33333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start</w:t>
      </w:r>
      <w:proofErr w:type="spellEnd"/>
      <w:r>
        <w:rPr>
          <w:rFonts w:ascii="Arial" w:hAnsi="Arial" w:cs="Arial"/>
          <w:b/>
          <w:bCs/>
          <w:color w:val="33333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myunit</w:t>
      </w:r>
      <w:proofErr w:type="spellEnd"/>
    </w:p>
    <w:p w14:paraId="11061552" w14:textId="77777777" w:rsidR="00B74803" w:rsidRDefault="00B74803">
      <w:pPr>
        <w:rPr>
          <w:rFonts w:ascii="Arial" w:hAnsi="Arial" w:cs="Arial"/>
          <w:b/>
          <w:bCs/>
          <w:color w:val="333333"/>
          <w:shd w:val="clear" w:color="auto" w:fill="FFFFFF"/>
        </w:rPr>
      </w:pPr>
    </w:p>
    <w:p w14:paraId="316CACA7" w14:textId="77777777" w:rsidR="00B74803" w:rsidRDefault="006B7311">
      <w:pPr>
        <w:numPr>
          <w:ilvl w:val="0"/>
          <w:numId w:val="3"/>
        </w:numPr>
        <w:rPr>
          <w:color w:val="333333"/>
          <w:shd w:val="clear" w:color="auto" w:fill="FFFFFF"/>
        </w:rPr>
      </w:pPr>
      <w:proofErr w:type="spellStart"/>
      <w:r>
        <w:rPr>
          <w:b/>
          <w:bCs/>
          <w:color w:val="333333"/>
          <w:shd w:val="clear" w:color="auto" w:fill="FFFFFF"/>
        </w:rPr>
        <w:t>systemctl</w:t>
      </w:r>
      <w:proofErr w:type="spellEnd"/>
      <w:r>
        <w:rPr>
          <w:b/>
          <w:bCs/>
          <w:color w:val="333333"/>
          <w:shd w:val="clear" w:color="auto" w:fill="FFFFFF"/>
        </w:rPr>
        <w:t xml:space="preserve"> </w:t>
      </w:r>
      <w:proofErr w:type="spellStart"/>
      <w:r>
        <w:rPr>
          <w:b/>
          <w:bCs/>
          <w:color w:val="333333"/>
          <w:shd w:val="clear" w:color="auto" w:fill="FFFFFF"/>
        </w:rPr>
        <w:t>halt</w:t>
      </w:r>
      <w:proofErr w:type="spellEnd"/>
      <w:r>
        <w:rPr>
          <w:color w:val="333333"/>
          <w:shd w:val="clear" w:color="auto" w:fill="FFFFFF"/>
        </w:rPr>
        <w:t> – останавливает систему,</w:t>
      </w:r>
    </w:p>
    <w:p w14:paraId="31284F8C" w14:textId="77777777" w:rsidR="00B74803" w:rsidRDefault="006B7311">
      <w:pPr>
        <w:numPr>
          <w:ilvl w:val="0"/>
          <w:numId w:val="3"/>
        </w:numPr>
        <w:rPr>
          <w:color w:val="333333"/>
          <w:shd w:val="clear" w:color="auto" w:fill="FFFFFF"/>
        </w:rPr>
      </w:pPr>
      <w:proofErr w:type="spellStart"/>
      <w:r>
        <w:rPr>
          <w:b/>
          <w:bCs/>
          <w:color w:val="333333"/>
          <w:shd w:val="clear" w:color="auto" w:fill="FFFFFF"/>
        </w:rPr>
        <w:t>systemctl</w:t>
      </w:r>
      <w:proofErr w:type="spellEnd"/>
      <w:r>
        <w:rPr>
          <w:b/>
          <w:bCs/>
          <w:color w:val="333333"/>
          <w:shd w:val="clear" w:color="auto" w:fill="FFFFFF"/>
        </w:rPr>
        <w:t xml:space="preserve"> </w:t>
      </w:r>
      <w:proofErr w:type="spellStart"/>
      <w:r>
        <w:rPr>
          <w:b/>
          <w:bCs/>
          <w:color w:val="333333"/>
          <w:shd w:val="clear" w:color="auto" w:fill="FFFFFF"/>
        </w:rPr>
        <w:t>poweroff</w:t>
      </w:r>
      <w:proofErr w:type="spellEnd"/>
      <w:r>
        <w:rPr>
          <w:color w:val="333333"/>
          <w:shd w:val="clear" w:color="auto" w:fill="FFFFFF"/>
        </w:rPr>
        <w:t> – выключает систему,</w:t>
      </w:r>
    </w:p>
    <w:p w14:paraId="72806F45" w14:textId="77777777" w:rsidR="00B74803" w:rsidRDefault="006B7311">
      <w:pPr>
        <w:numPr>
          <w:ilvl w:val="0"/>
          <w:numId w:val="3"/>
        </w:numPr>
        <w:rPr>
          <w:color w:val="333333"/>
          <w:shd w:val="clear" w:color="auto" w:fill="FFFFFF"/>
        </w:rPr>
      </w:pPr>
      <w:proofErr w:type="spellStart"/>
      <w:r>
        <w:rPr>
          <w:b/>
          <w:bCs/>
          <w:color w:val="333333"/>
          <w:shd w:val="clear" w:color="auto" w:fill="FFFFFF"/>
        </w:rPr>
        <w:t>systemctl</w:t>
      </w:r>
      <w:proofErr w:type="spellEnd"/>
      <w:r>
        <w:rPr>
          <w:b/>
          <w:bCs/>
          <w:color w:val="333333"/>
          <w:shd w:val="clear" w:color="auto" w:fill="FFFFFF"/>
        </w:rPr>
        <w:t xml:space="preserve"> </w:t>
      </w:r>
      <w:proofErr w:type="spellStart"/>
      <w:r>
        <w:rPr>
          <w:b/>
          <w:bCs/>
          <w:color w:val="333333"/>
          <w:shd w:val="clear" w:color="auto" w:fill="FFFFFF"/>
        </w:rPr>
        <w:t>reboot</w:t>
      </w:r>
      <w:proofErr w:type="spellEnd"/>
      <w:r>
        <w:rPr>
          <w:color w:val="333333"/>
          <w:shd w:val="clear" w:color="auto" w:fill="FFFFFF"/>
        </w:rPr>
        <w:t> – перезагружает систему,</w:t>
      </w:r>
    </w:p>
    <w:p w14:paraId="443999DC" w14:textId="77777777" w:rsidR="00B74803" w:rsidRDefault="006B7311">
      <w:pPr>
        <w:numPr>
          <w:ilvl w:val="0"/>
          <w:numId w:val="3"/>
        </w:numPr>
        <w:rPr>
          <w:color w:val="333333"/>
          <w:shd w:val="clear" w:color="auto" w:fill="FFFFFF"/>
        </w:rPr>
      </w:pPr>
      <w:proofErr w:type="spellStart"/>
      <w:r>
        <w:rPr>
          <w:b/>
          <w:bCs/>
          <w:color w:val="333333"/>
          <w:shd w:val="clear" w:color="auto" w:fill="FFFFFF"/>
        </w:rPr>
        <w:t>systemctl</w:t>
      </w:r>
      <w:proofErr w:type="spellEnd"/>
      <w:r>
        <w:rPr>
          <w:b/>
          <w:bCs/>
          <w:color w:val="333333"/>
          <w:shd w:val="clear" w:color="auto" w:fill="FFFFFF"/>
        </w:rPr>
        <w:t xml:space="preserve"> </w:t>
      </w:r>
      <w:proofErr w:type="spellStart"/>
      <w:r>
        <w:rPr>
          <w:b/>
          <w:bCs/>
          <w:color w:val="333333"/>
          <w:shd w:val="clear" w:color="auto" w:fill="FFFFFF"/>
        </w:rPr>
        <w:t>suspend</w:t>
      </w:r>
      <w:proofErr w:type="spellEnd"/>
      <w:r>
        <w:rPr>
          <w:color w:val="333333"/>
          <w:shd w:val="clear" w:color="auto" w:fill="FFFFFF"/>
        </w:rPr>
        <w:t> – переводит систему в режим ожидания,</w:t>
      </w:r>
    </w:p>
    <w:p w14:paraId="70D0670F" w14:textId="77777777" w:rsidR="00B74803" w:rsidRDefault="006B7311">
      <w:pPr>
        <w:numPr>
          <w:ilvl w:val="0"/>
          <w:numId w:val="3"/>
        </w:numPr>
        <w:rPr>
          <w:color w:val="333333"/>
          <w:shd w:val="clear" w:color="auto" w:fill="FFFFFF"/>
        </w:rPr>
      </w:pPr>
      <w:proofErr w:type="spellStart"/>
      <w:r>
        <w:rPr>
          <w:b/>
          <w:bCs/>
          <w:color w:val="333333"/>
          <w:shd w:val="clear" w:color="auto" w:fill="FFFFFF"/>
        </w:rPr>
        <w:t>systemctl</w:t>
      </w:r>
      <w:proofErr w:type="spellEnd"/>
      <w:r>
        <w:rPr>
          <w:b/>
          <w:bCs/>
          <w:color w:val="333333"/>
          <w:shd w:val="clear" w:color="auto" w:fill="FFFFFF"/>
        </w:rPr>
        <w:t xml:space="preserve"> </w:t>
      </w:r>
      <w:proofErr w:type="spellStart"/>
      <w:r>
        <w:rPr>
          <w:b/>
          <w:bCs/>
          <w:color w:val="333333"/>
          <w:shd w:val="clear" w:color="auto" w:fill="FFFFFF"/>
        </w:rPr>
        <w:t>hibernate</w:t>
      </w:r>
      <w:proofErr w:type="spellEnd"/>
      <w:r>
        <w:rPr>
          <w:color w:val="333333"/>
          <w:shd w:val="clear" w:color="auto" w:fill="FFFFFF"/>
        </w:rPr>
        <w:t> – переводит систему в спящий режим,</w:t>
      </w:r>
    </w:p>
    <w:p w14:paraId="060E9800" w14:textId="77777777" w:rsidR="00B74803" w:rsidRDefault="006B7311">
      <w:pPr>
        <w:numPr>
          <w:ilvl w:val="0"/>
          <w:numId w:val="3"/>
        </w:numPr>
        <w:rPr>
          <w:color w:val="333333"/>
          <w:shd w:val="clear" w:color="auto" w:fill="FFFFFF"/>
        </w:rPr>
      </w:pPr>
      <w:proofErr w:type="spellStart"/>
      <w:r>
        <w:rPr>
          <w:b/>
          <w:bCs/>
          <w:color w:val="333333"/>
          <w:shd w:val="clear" w:color="auto" w:fill="FFFFFF"/>
        </w:rPr>
        <w:t>systemctl</w:t>
      </w:r>
      <w:proofErr w:type="spellEnd"/>
      <w:r>
        <w:rPr>
          <w:b/>
          <w:bCs/>
          <w:color w:val="333333"/>
          <w:shd w:val="clear" w:color="auto" w:fill="FFFFFF"/>
        </w:rPr>
        <w:t xml:space="preserve"> </w:t>
      </w:r>
      <w:proofErr w:type="spellStart"/>
      <w:r>
        <w:rPr>
          <w:b/>
          <w:bCs/>
          <w:color w:val="333333"/>
          <w:shd w:val="clear" w:color="auto" w:fill="FFFFFF"/>
        </w:rPr>
        <w:t>hybrid-sleep</w:t>
      </w:r>
      <w:proofErr w:type="spellEnd"/>
      <w:r>
        <w:rPr>
          <w:color w:val="333333"/>
          <w:shd w:val="clear" w:color="auto" w:fill="FFFFFF"/>
        </w:rPr>
        <w:t> – переводит систему в режим гибридного сна.</w:t>
      </w:r>
    </w:p>
    <w:p w14:paraId="78E9DAB0" w14:textId="77777777" w:rsidR="00B74803" w:rsidRDefault="006B7311">
      <w:pPr>
        <w:ind w:left="720"/>
        <w:rPr>
          <w:color w:val="333333"/>
          <w:shd w:val="clear" w:color="auto" w:fill="FFFFFF"/>
        </w:rPr>
      </w:pPr>
      <w:hyperlink r:id="rId95">
        <w:proofErr w:type="spellStart"/>
        <w:r>
          <w:rPr>
            <w:rStyle w:val="Hyperlink"/>
            <w:rFonts w:ascii="Consolas" w:hAnsi="Consolas"/>
            <w:b/>
            <w:bCs/>
            <w:shd w:val="clear" w:color="auto" w:fill="F7F7F7"/>
          </w:rPr>
          <w:t>journalctl</w:t>
        </w:r>
        <w:proofErr w:type="spellEnd"/>
      </w:hyperlink>
      <w:r>
        <w:rPr>
          <w:rFonts w:ascii="Consolas" w:hAnsi="Consolas"/>
          <w:color w:val="333333"/>
          <w:shd w:val="clear" w:color="auto" w:fill="F7F7F7"/>
        </w:rPr>
        <w:t xml:space="preserve"> – журнал сервисов 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systemd</w:t>
      </w:r>
      <w:proofErr w:type="spellEnd"/>
    </w:p>
    <w:p w14:paraId="3E7795F6" w14:textId="77777777" w:rsidR="00B74803" w:rsidRDefault="006B7311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>
        <w:rPr>
          <w:rFonts w:ascii="Arial" w:eastAsia="Times New Roman" w:hAnsi="Arial" w:cs="Arial"/>
          <w:color w:val="333333"/>
          <w:shd w:val="clear" w:color="auto" w:fill="FFFFFF"/>
          <w:lang w:eastAsia="ru-RU"/>
        </w:rPr>
        <w:t xml:space="preserve"># </w:t>
      </w:r>
      <w:proofErr w:type="spellStart"/>
      <w:r>
        <w:rPr>
          <w:rFonts w:ascii="Arial" w:eastAsia="Times New Roman" w:hAnsi="Arial" w:cs="Arial"/>
          <w:b/>
          <w:bCs/>
          <w:color w:val="333333"/>
          <w:shd w:val="clear" w:color="auto" w:fill="FFFFFF"/>
          <w:lang w:eastAsia="ru-RU"/>
        </w:rPr>
        <w:t>journalctl</w:t>
      </w:r>
      <w:proofErr w:type="spellEnd"/>
      <w:r>
        <w:rPr>
          <w:rFonts w:ascii="Arial" w:eastAsia="Times New Roman" w:hAnsi="Arial" w:cs="Arial"/>
          <w:b/>
          <w:bCs/>
          <w:color w:val="333333"/>
          <w:shd w:val="clear" w:color="auto" w:fill="FFFFFF"/>
          <w:lang w:eastAsia="ru-RU"/>
        </w:rPr>
        <w:t xml:space="preserve"> -p 0</w:t>
      </w:r>
      <w:r>
        <w:rPr>
          <w:rFonts w:ascii="Arial" w:eastAsia="Times New Roman" w:hAnsi="Arial" w:cs="Arial"/>
          <w:color w:val="333333"/>
          <w:lang w:eastAsia="ru-RU"/>
        </w:rPr>
        <w:br/>
      </w:r>
      <w:r>
        <w:rPr>
          <w:rFonts w:ascii="Arial" w:eastAsia="Times New Roman" w:hAnsi="Arial" w:cs="Arial"/>
          <w:color w:val="333333"/>
          <w:lang w:eastAsia="ru-RU"/>
        </w:rPr>
        <w:br/>
      </w:r>
      <w:r>
        <w:rPr>
          <w:rFonts w:ascii="Arial" w:eastAsia="Times New Roman" w:hAnsi="Arial" w:cs="Arial"/>
          <w:color w:val="333333"/>
          <w:shd w:val="clear" w:color="auto" w:fill="FFFFFF"/>
          <w:lang w:eastAsia="ru-RU"/>
        </w:rPr>
        <w:t>Для уровней важности, приняты следующие обозначения:</w:t>
      </w:r>
      <w:r>
        <w:rPr>
          <w:rFonts w:ascii="Arial" w:eastAsia="Times New Roman" w:hAnsi="Arial" w:cs="Arial"/>
          <w:color w:val="333333"/>
          <w:lang w:eastAsia="ru-RU"/>
        </w:rPr>
        <w:br/>
      </w:r>
      <w:r>
        <w:rPr>
          <w:rFonts w:ascii="Arial" w:eastAsia="Times New Roman" w:hAnsi="Arial" w:cs="Arial"/>
          <w:color w:val="333333"/>
          <w:lang w:eastAsia="ru-RU"/>
        </w:rPr>
        <w:br/>
      </w:r>
    </w:p>
    <w:p w14:paraId="0CC0DA4F" w14:textId="77777777" w:rsidR="00B74803" w:rsidRDefault="006B7311">
      <w:pPr>
        <w:numPr>
          <w:ilvl w:val="0"/>
          <w:numId w:val="21"/>
        </w:numPr>
        <w:shd w:val="clear" w:color="auto" w:fill="FFFFFF"/>
        <w:spacing w:after="90" w:line="240" w:lineRule="auto"/>
        <w:rPr>
          <w:rFonts w:ascii="Arial" w:eastAsia="Times New Roman" w:hAnsi="Arial" w:cs="Arial"/>
          <w:color w:val="333333"/>
          <w:lang w:eastAsia="ru-RU"/>
        </w:rPr>
      </w:pPr>
      <w:r>
        <w:rPr>
          <w:rFonts w:ascii="Arial" w:eastAsia="Times New Roman" w:hAnsi="Arial" w:cs="Arial"/>
          <w:color w:val="333333"/>
          <w:lang w:eastAsia="ru-RU"/>
        </w:rPr>
        <w:t xml:space="preserve">0: </w:t>
      </w:r>
      <w:proofErr w:type="spellStart"/>
      <w:r>
        <w:rPr>
          <w:rFonts w:ascii="Arial" w:eastAsia="Times New Roman" w:hAnsi="Arial" w:cs="Arial"/>
          <w:color w:val="333333"/>
          <w:lang w:eastAsia="ru-RU"/>
        </w:rPr>
        <w:t>emergency</w:t>
      </w:r>
      <w:proofErr w:type="spellEnd"/>
      <w:r>
        <w:rPr>
          <w:rFonts w:ascii="Arial" w:eastAsia="Times New Roman" w:hAnsi="Arial" w:cs="Arial"/>
          <w:color w:val="333333"/>
          <w:lang w:eastAsia="ru-RU"/>
        </w:rPr>
        <w:t xml:space="preserve"> (неработоспособность системы)</w:t>
      </w:r>
    </w:p>
    <w:p w14:paraId="5D83B74E" w14:textId="77777777" w:rsidR="00B74803" w:rsidRDefault="006B7311">
      <w:pPr>
        <w:numPr>
          <w:ilvl w:val="0"/>
          <w:numId w:val="21"/>
        </w:numPr>
        <w:shd w:val="clear" w:color="auto" w:fill="FFFFFF"/>
        <w:spacing w:before="90" w:after="90" w:line="240" w:lineRule="auto"/>
        <w:rPr>
          <w:rFonts w:ascii="Arial" w:eastAsia="Times New Roman" w:hAnsi="Arial" w:cs="Arial"/>
          <w:color w:val="333333"/>
          <w:lang w:eastAsia="ru-RU"/>
        </w:rPr>
      </w:pPr>
      <w:r>
        <w:rPr>
          <w:rFonts w:ascii="Arial" w:eastAsia="Times New Roman" w:hAnsi="Arial" w:cs="Arial"/>
          <w:color w:val="333333"/>
          <w:lang w:eastAsia="ru-RU"/>
        </w:rPr>
        <w:t xml:space="preserve">1: </w:t>
      </w:r>
      <w:proofErr w:type="spellStart"/>
      <w:r>
        <w:rPr>
          <w:rFonts w:ascii="Arial" w:eastAsia="Times New Roman" w:hAnsi="Arial" w:cs="Arial"/>
          <w:color w:val="333333"/>
          <w:lang w:eastAsia="ru-RU"/>
        </w:rPr>
        <w:t>alerts</w:t>
      </w:r>
      <w:proofErr w:type="spellEnd"/>
      <w:r>
        <w:rPr>
          <w:rFonts w:ascii="Arial" w:eastAsia="Times New Roman" w:hAnsi="Arial" w:cs="Arial"/>
          <w:color w:val="333333"/>
          <w:lang w:eastAsia="ru-RU"/>
        </w:rPr>
        <w:t xml:space="preserve"> (предупреждения, требующие немедленного вмешательства)</w:t>
      </w:r>
    </w:p>
    <w:p w14:paraId="211C046E" w14:textId="77777777" w:rsidR="00B74803" w:rsidRDefault="006B7311">
      <w:pPr>
        <w:numPr>
          <w:ilvl w:val="0"/>
          <w:numId w:val="21"/>
        </w:numPr>
        <w:shd w:val="clear" w:color="auto" w:fill="FFFFFF"/>
        <w:spacing w:before="90" w:after="90" w:line="240" w:lineRule="auto"/>
        <w:rPr>
          <w:rFonts w:ascii="Arial" w:eastAsia="Times New Roman" w:hAnsi="Arial" w:cs="Arial"/>
          <w:color w:val="333333"/>
          <w:lang w:eastAsia="ru-RU"/>
        </w:rPr>
      </w:pPr>
      <w:r>
        <w:rPr>
          <w:rFonts w:ascii="Arial" w:eastAsia="Times New Roman" w:hAnsi="Arial" w:cs="Arial"/>
          <w:color w:val="333333"/>
          <w:lang w:eastAsia="ru-RU"/>
        </w:rPr>
        <w:t xml:space="preserve">2: </w:t>
      </w:r>
      <w:proofErr w:type="spellStart"/>
      <w:r>
        <w:rPr>
          <w:rFonts w:ascii="Arial" w:eastAsia="Times New Roman" w:hAnsi="Arial" w:cs="Arial"/>
          <w:color w:val="333333"/>
          <w:lang w:eastAsia="ru-RU"/>
        </w:rPr>
        <w:t>critical</w:t>
      </w:r>
      <w:proofErr w:type="spellEnd"/>
      <w:r>
        <w:rPr>
          <w:rFonts w:ascii="Arial" w:eastAsia="Times New Roman" w:hAnsi="Arial" w:cs="Arial"/>
          <w:color w:val="333333"/>
          <w:lang w:eastAsia="ru-RU"/>
        </w:rPr>
        <w:t xml:space="preserve"> (критическое состояние)</w:t>
      </w:r>
    </w:p>
    <w:p w14:paraId="4AE2A250" w14:textId="77777777" w:rsidR="00B74803" w:rsidRDefault="006B7311">
      <w:pPr>
        <w:numPr>
          <w:ilvl w:val="0"/>
          <w:numId w:val="21"/>
        </w:numPr>
        <w:shd w:val="clear" w:color="auto" w:fill="FFFFFF"/>
        <w:spacing w:before="90" w:after="90" w:line="240" w:lineRule="auto"/>
        <w:rPr>
          <w:rFonts w:ascii="Arial" w:eastAsia="Times New Roman" w:hAnsi="Arial" w:cs="Arial"/>
          <w:color w:val="333333"/>
          <w:lang w:eastAsia="ru-RU"/>
        </w:rPr>
      </w:pPr>
      <w:r>
        <w:rPr>
          <w:rFonts w:ascii="Arial" w:eastAsia="Times New Roman" w:hAnsi="Arial" w:cs="Arial"/>
          <w:color w:val="333333"/>
          <w:lang w:eastAsia="ru-RU"/>
        </w:rPr>
        <w:t xml:space="preserve">3: </w:t>
      </w:r>
      <w:proofErr w:type="spellStart"/>
      <w:r>
        <w:rPr>
          <w:rFonts w:ascii="Arial" w:eastAsia="Times New Roman" w:hAnsi="Arial" w:cs="Arial"/>
          <w:color w:val="333333"/>
          <w:lang w:eastAsia="ru-RU"/>
        </w:rPr>
        <w:t>errors</w:t>
      </w:r>
      <w:proofErr w:type="spellEnd"/>
      <w:r>
        <w:rPr>
          <w:rFonts w:ascii="Arial" w:eastAsia="Times New Roman" w:hAnsi="Arial" w:cs="Arial"/>
          <w:color w:val="333333"/>
          <w:lang w:eastAsia="ru-RU"/>
        </w:rPr>
        <w:t xml:space="preserve"> (ошибки)</w:t>
      </w:r>
    </w:p>
    <w:p w14:paraId="7379B34C" w14:textId="77777777" w:rsidR="00B74803" w:rsidRDefault="006B7311">
      <w:pPr>
        <w:numPr>
          <w:ilvl w:val="0"/>
          <w:numId w:val="21"/>
        </w:numPr>
        <w:shd w:val="clear" w:color="auto" w:fill="FFFFFF"/>
        <w:spacing w:before="90" w:after="90" w:line="240" w:lineRule="auto"/>
        <w:rPr>
          <w:rFonts w:ascii="Arial" w:eastAsia="Times New Roman" w:hAnsi="Arial" w:cs="Arial"/>
          <w:color w:val="333333"/>
          <w:lang w:eastAsia="ru-RU"/>
        </w:rPr>
      </w:pPr>
      <w:r>
        <w:rPr>
          <w:rFonts w:ascii="Arial" w:eastAsia="Times New Roman" w:hAnsi="Arial" w:cs="Arial"/>
          <w:color w:val="333333"/>
          <w:lang w:eastAsia="ru-RU"/>
        </w:rPr>
        <w:t xml:space="preserve">4: </w:t>
      </w:r>
      <w:proofErr w:type="spellStart"/>
      <w:r>
        <w:rPr>
          <w:rFonts w:ascii="Arial" w:eastAsia="Times New Roman" w:hAnsi="Arial" w:cs="Arial"/>
          <w:color w:val="333333"/>
          <w:lang w:eastAsia="ru-RU"/>
        </w:rPr>
        <w:t>warning</w:t>
      </w:r>
      <w:proofErr w:type="spellEnd"/>
      <w:r>
        <w:rPr>
          <w:rFonts w:ascii="Arial" w:eastAsia="Times New Roman" w:hAnsi="Arial" w:cs="Arial"/>
          <w:color w:val="333333"/>
          <w:lang w:eastAsia="ru-RU"/>
        </w:rPr>
        <w:t xml:space="preserve"> (предупреждения)</w:t>
      </w:r>
    </w:p>
    <w:p w14:paraId="1EE05B74" w14:textId="77777777" w:rsidR="00B74803" w:rsidRDefault="006B7311">
      <w:pPr>
        <w:numPr>
          <w:ilvl w:val="0"/>
          <w:numId w:val="21"/>
        </w:numPr>
        <w:shd w:val="clear" w:color="auto" w:fill="FFFFFF"/>
        <w:spacing w:before="90" w:after="90" w:line="240" w:lineRule="auto"/>
        <w:rPr>
          <w:rFonts w:ascii="Arial" w:eastAsia="Times New Roman" w:hAnsi="Arial" w:cs="Arial"/>
          <w:color w:val="333333"/>
          <w:lang w:eastAsia="ru-RU"/>
        </w:rPr>
      </w:pPr>
      <w:r>
        <w:rPr>
          <w:rFonts w:ascii="Arial" w:eastAsia="Times New Roman" w:hAnsi="Arial" w:cs="Arial"/>
          <w:color w:val="333333"/>
          <w:lang w:eastAsia="ru-RU"/>
        </w:rPr>
        <w:t xml:space="preserve">5: </w:t>
      </w:r>
      <w:proofErr w:type="spellStart"/>
      <w:r>
        <w:rPr>
          <w:rFonts w:ascii="Arial" w:eastAsia="Times New Roman" w:hAnsi="Arial" w:cs="Arial"/>
          <w:color w:val="333333"/>
          <w:lang w:eastAsia="ru-RU"/>
        </w:rPr>
        <w:t>notice</w:t>
      </w:r>
      <w:proofErr w:type="spellEnd"/>
      <w:r>
        <w:rPr>
          <w:rFonts w:ascii="Arial" w:eastAsia="Times New Roman" w:hAnsi="Arial" w:cs="Arial"/>
          <w:color w:val="333333"/>
          <w:lang w:eastAsia="ru-RU"/>
        </w:rPr>
        <w:t xml:space="preserve"> (уведомления)</w:t>
      </w:r>
    </w:p>
    <w:p w14:paraId="202139E6" w14:textId="77777777" w:rsidR="00B74803" w:rsidRDefault="006B7311">
      <w:pPr>
        <w:numPr>
          <w:ilvl w:val="0"/>
          <w:numId w:val="21"/>
        </w:numPr>
        <w:shd w:val="clear" w:color="auto" w:fill="FFFFFF"/>
        <w:spacing w:before="90" w:after="90" w:line="240" w:lineRule="auto"/>
        <w:rPr>
          <w:rFonts w:ascii="Arial" w:eastAsia="Times New Roman" w:hAnsi="Arial" w:cs="Arial"/>
          <w:color w:val="333333"/>
          <w:lang w:eastAsia="ru-RU"/>
        </w:rPr>
      </w:pPr>
      <w:r>
        <w:rPr>
          <w:rFonts w:ascii="Arial" w:eastAsia="Times New Roman" w:hAnsi="Arial" w:cs="Arial"/>
          <w:color w:val="333333"/>
          <w:lang w:eastAsia="ru-RU"/>
        </w:rPr>
        <w:t xml:space="preserve">6: </w:t>
      </w:r>
      <w:proofErr w:type="spellStart"/>
      <w:r>
        <w:rPr>
          <w:rFonts w:ascii="Arial" w:eastAsia="Times New Roman" w:hAnsi="Arial" w:cs="Arial"/>
          <w:color w:val="333333"/>
          <w:lang w:eastAsia="ru-RU"/>
        </w:rPr>
        <w:t>info</w:t>
      </w:r>
      <w:proofErr w:type="spellEnd"/>
      <w:r>
        <w:rPr>
          <w:rFonts w:ascii="Arial" w:eastAsia="Times New Roman" w:hAnsi="Arial" w:cs="Arial"/>
          <w:color w:val="333333"/>
          <w:lang w:eastAsia="ru-RU"/>
        </w:rPr>
        <w:t xml:space="preserve"> (информационные сообщения)</w:t>
      </w:r>
    </w:p>
    <w:p w14:paraId="35B6EE58" w14:textId="77777777" w:rsidR="00B74803" w:rsidRDefault="006B7311">
      <w:pPr>
        <w:numPr>
          <w:ilvl w:val="0"/>
          <w:numId w:val="21"/>
        </w:numPr>
        <w:shd w:val="clear" w:color="auto" w:fill="FFFFFF"/>
        <w:spacing w:before="90" w:after="0" w:line="240" w:lineRule="auto"/>
        <w:rPr>
          <w:rFonts w:ascii="Arial" w:eastAsia="Times New Roman" w:hAnsi="Arial" w:cs="Arial"/>
          <w:color w:val="333333"/>
          <w:lang w:eastAsia="ru-RU"/>
        </w:rPr>
      </w:pPr>
      <w:r>
        <w:rPr>
          <w:rFonts w:ascii="Arial" w:eastAsia="Times New Roman" w:hAnsi="Arial" w:cs="Arial"/>
          <w:color w:val="333333"/>
          <w:lang w:eastAsia="ru-RU"/>
        </w:rPr>
        <w:t xml:space="preserve">7: </w:t>
      </w:r>
      <w:proofErr w:type="spellStart"/>
      <w:r>
        <w:rPr>
          <w:rFonts w:ascii="Arial" w:eastAsia="Times New Roman" w:hAnsi="Arial" w:cs="Arial"/>
          <w:color w:val="333333"/>
          <w:lang w:eastAsia="ru-RU"/>
        </w:rPr>
        <w:t>debug</w:t>
      </w:r>
      <w:proofErr w:type="spellEnd"/>
      <w:r>
        <w:rPr>
          <w:rFonts w:ascii="Arial" w:eastAsia="Times New Roman" w:hAnsi="Arial" w:cs="Arial"/>
          <w:color w:val="333333"/>
          <w:lang w:eastAsia="ru-RU"/>
        </w:rPr>
        <w:t xml:space="preserve"> (отладочные сообщения)</w:t>
      </w:r>
    </w:p>
    <w:p w14:paraId="45E26BE0" w14:textId="77777777" w:rsidR="00B74803" w:rsidRDefault="00B74803">
      <w:pPr>
        <w:ind w:left="720"/>
        <w:rPr>
          <w:b/>
          <w:bCs/>
          <w:color w:val="333333"/>
          <w:shd w:val="clear" w:color="auto" w:fill="FFFFFF"/>
        </w:rPr>
      </w:pPr>
    </w:p>
    <w:p w14:paraId="1A515C46" w14:textId="77777777" w:rsidR="00B74803" w:rsidRDefault="006B7311">
      <w:pPr>
        <w:ind w:left="720"/>
        <w:rPr>
          <w:color w:val="333333"/>
          <w:shd w:val="clear" w:color="auto" w:fill="FFFFFF"/>
        </w:rPr>
      </w:pPr>
      <w:r>
        <w:rPr>
          <w:b/>
          <w:bCs/>
          <w:color w:val="333333"/>
          <w:shd w:val="clear" w:color="auto" w:fill="FFFFFF"/>
        </w:rPr>
        <w:t xml:space="preserve"># </w:t>
      </w:r>
      <w:proofErr w:type="spellStart"/>
      <w:r>
        <w:rPr>
          <w:b/>
          <w:bCs/>
          <w:color w:val="333333"/>
          <w:shd w:val="clear" w:color="auto" w:fill="FFFFFF"/>
        </w:rPr>
        <w:t>journalctl</w:t>
      </w:r>
      <w:proofErr w:type="spellEnd"/>
      <w:r>
        <w:rPr>
          <w:b/>
          <w:bCs/>
          <w:color w:val="333333"/>
          <w:shd w:val="clear" w:color="auto" w:fill="FFFFFF"/>
        </w:rPr>
        <w:t xml:space="preserve"> -u </w:t>
      </w:r>
      <w:r>
        <w:rPr>
          <w:color w:val="333333"/>
          <w:shd w:val="clear" w:color="auto" w:fill="FFFFFF"/>
        </w:rPr>
        <w:t>– просмотр журналов определенного сервиса</w:t>
      </w:r>
    </w:p>
    <w:p w14:paraId="3E4DB27C" w14:textId="77777777" w:rsidR="00B74803" w:rsidRDefault="00B74803">
      <w:pPr>
        <w:rPr>
          <w:b/>
          <w:bCs/>
          <w:color w:val="333333"/>
          <w:shd w:val="clear" w:color="auto" w:fill="FFFFFF"/>
        </w:rPr>
      </w:pPr>
    </w:p>
    <w:p w14:paraId="45C51CB5" w14:textId="77777777" w:rsidR="00B74803" w:rsidRDefault="006B7311">
      <w:pPr>
        <w:pStyle w:val="Heading2"/>
        <w:rPr>
          <w:rStyle w:val="InternetLink"/>
        </w:rPr>
      </w:pPr>
      <w:hyperlink r:id="rId96">
        <w:r>
          <w:rPr>
            <w:rStyle w:val="Hyperlink"/>
          </w:rPr>
          <w:t xml:space="preserve">Таймеры </w:t>
        </w:r>
        <w:proofErr w:type="spellStart"/>
        <w:r>
          <w:rPr>
            <w:rStyle w:val="Hyperlink"/>
          </w:rPr>
          <w:t>systemd</w:t>
        </w:r>
        <w:proofErr w:type="spellEnd"/>
      </w:hyperlink>
    </w:p>
    <w:p w14:paraId="35EB278B" w14:textId="77777777" w:rsidR="00B74803" w:rsidRDefault="00B74803">
      <w:pPr>
        <w:ind w:left="720"/>
        <w:rPr>
          <w:b/>
          <w:bCs/>
          <w:color w:val="333333"/>
          <w:shd w:val="clear" w:color="auto" w:fill="FFFFFF"/>
        </w:rPr>
      </w:pPr>
    </w:p>
    <w:p w14:paraId="1958C688" w14:textId="77777777" w:rsidR="00B74803" w:rsidRDefault="006B7311">
      <w:pPr>
        <w:ind w:left="720"/>
        <w:rPr>
          <w:rFonts w:ascii="Arial" w:hAnsi="Arial" w:cs="Arial"/>
          <w:color w:val="333333"/>
          <w:shd w:val="clear" w:color="auto" w:fill="FFFFFF"/>
        </w:rPr>
      </w:pPr>
      <w:proofErr w:type="spellStart"/>
      <w:r>
        <w:rPr>
          <w:rStyle w:val="InternetLink13"/>
          <w:b/>
          <w:bCs/>
          <w:color w:val="333333"/>
        </w:rPr>
        <w:t>systemctl</w:t>
      </w:r>
      <w:proofErr w:type="spellEnd"/>
      <w:r>
        <w:rPr>
          <w:rStyle w:val="InternetLink13"/>
          <w:b/>
          <w:bCs/>
          <w:color w:val="333333"/>
        </w:rPr>
        <w:t xml:space="preserve"> </w:t>
      </w:r>
      <w:proofErr w:type="spellStart"/>
      <w:r>
        <w:rPr>
          <w:rStyle w:val="InternetLink13"/>
          <w:b/>
          <w:bCs/>
          <w:color w:val="333333"/>
        </w:rPr>
        <w:t>status</w:t>
      </w:r>
      <w:proofErr w:type="spellEnd"/>
      <w:r>
        <w:rPr>
          <w:rStyle w:val="InternetLink13"/>
          <w:b/>
          <w:bCs/>
          <w:color w:val="333333"/>
        </w:rPr>
        <w:t xml:space="preserve"> *</w:t>
      </w:r>
      <w:proofErr w:type="spellStart"/>
      <w:r>
        <w:rPr>
          <w:rStyle w:val="InternetLink13"/>
          <w:b/>
          <w:bCs/>
          <w:color w:val="333333"/>
        </w:rPr>
        <w:t>timer</w:t>
      </w:r>
      <w:proofErr w:type="spellEnd"/>
      <w:r>
        <w:rPr>
          <w:rStyle w:val="InternetLink13"/>
          <w:color w:val="333333"/>
        </w:rPr>
        <w:t xml:space="preserve"> - </w:t>
      </w:r>
      <w:r>
        <w:rPr>
          <w:rStyle w:val="InternetLink13"/>
          <w:rFonts w:ascii="Arial" w:hAnsi="Arial" w:cs="Arial"/>
          <w:color w:val="333333"/>
        </w:rPr>
        <w:t>сведения о таймерах</w:t>
      </w:r>
    </w:p>
    <w:p w14:paraId="7DC50A5F" w14:textId="77777777" w:rsidR="00B74803" w:rsidRDefault="006B7311">
      <w:pPr>
        <w:pStyle w:val="Heading2"/>
      </w:pPr>
      <w:hyperlink r:id="rId97">
        <w:proofErr w:type="spellStart"/>
        <w:r>
          <w:rPr>
            <w:rStyle w:val="Hyperlink"/>
          </w:rPr>
          <w:t>Cron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Jobs</w:t>
        </w:r>
        <w:proofErr w:type="spellEnd"/>
      </w:hyperlink>
    </w:p>
    <w:p w14:paraId="0B2BDCD8" w14:textId="77777777" w:rsidR="00B74803" w:rsidRDefault="006B7311">
      <w:pPr>
        <w:ind w:left="360"/>
        <w:rPr>
          <w:b/>
          <w:bCs/>
        </w:rPr>
      </w:pPr>
      <w:r>
        <w:rPr>
          <w:b/>
          <w:bCs/>
        </w:rPr>
        <w:t>Шаблон:</w:t>
      </w:r>
    </w:p>
    <w:p w14:paraId="2CC40789" w14:textId="77777777" w:rsidR="00B74803" w:rsidRDefault="006B7311">
      <w:pPr>
        <w:ind w:left="360"/>
        <w:rPr>
          <w:b/>
          <w:bCs/>
        </w:rPr>
      </w:pPr>
      <w:r>
        <w:rPr>
          <w:noProof/>
        </w:rPr>
        <w:drawing>
          <wp:anchor distT="0" distB="0" distL="0" distR="0" simplePos="0" relativeHeight="29" behindDoc="0" locked="0" layoutInCell="0" allowOverlap="1" wp14:anchorId="6856415D" wp14:editId="5016845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97580" cy="1744980"/>
            <wp:effectExtent l="0" t="0" r="0" b="0"/>
            <wp:wrapTopAndBottom/>
            <wp:docPr id="12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ab/>
      </w:r>
    </w:p>
    <w:p w14:paraId="7761EE07" w14:textId="77777777" w:rsidR="00B74803" w:rsidRDefault="006B7311">
      <w:pPr>
        <w:ind w:left="720"/>
        <w:rPr>
          <w:b/>
          <w:bCs/>
          <w:color w:val="333333"/>
          <w:shd w:val="clear" w:color="auto" w:fill="FFFFFF"/>
        </w:rPr>
      </w:pPr>
      <w:proofErr w:type="gramStart"/>
      <w:r>
        <w:rPr>
          <w:b/>
          <w:bCs/>
          <w:color w:val="333333"/>
          <w:shd w:val="clear" w:color="auto" w:fill="FFFFFF"/>
        </w:rPr>
        <w:t>Минуты(</w:t>
      </w:r>
      <w:proofErr w:type="gramEnd"/>
      <w:r>
        <w:rPr>
          <w:b/>
          <w:bCs/>
          <w:color w:val="333333"/>
          <w:shd w:val="clear" w:color="auto" w:fill="FFFFFF"/>
        </w:rPr>
        <w:t xml:space="preserve">0-59) </w:t>
      </w:r>
      <w:proofErr w:type="gramStart"/>
      <w:r>
        <w:rPr>
          <w:b/>
          <w:bCs/>
          <w:color w:val="333333"/>
          <w:shd w:val="clear" w:color="auto" w:fill="FFFFFF"/>
        </w:rPr>
        <w:t>Часы(</w:t>
      </w:r>
      <w:proofErr w:type="gramEnd"/>
      <w:r>
        <w:rPr>
          <w:b/>
          <w:bCs/>
          <w:color w:val="333333"/>
          <w:shd w:val="clear" w:color="auto" w:fill="FFFFFF"/>
        </w:rPr>
        <w:t xml:space="preserve">0-24) </w:t>
      </w:r>
      <w:proofErr w:type="gramStart"/>
      <w:r>
        <w:rPr>
          <w:b/>
          <w:bCs/>
          <w:color w:val="333333"/>
          <w:shd w:val="clear" w:color="auto" w:fill="FFFFFF"/>
        </w:rPr>
        <w:t>День(</w:t>
      </w:r>
      <w:proofErr w:type="gramEnd"/>
      <w:r>
        <w:rPr>
          <w:b/>
          <w:bCs/>
          <w:color w:val="333333"/>
          <w:shd w:val="clear" w:color="auto" w:fill="FFFFFF"/>
        </w:rPr>
        <w:t xml:space="preserve">1-31) </w:t>
      </w:r>
      <w:proofErr w:type="gramStart"/>
      <w:r>
        <w:rPr>
          <w:b/>
          <w:bCs/>
          <w:color w:val="333333"/>
          <w:shd w:val="clear" w:color="auto" w:fill="FFFFFF"/>
        </w:rPr>
        <w:t>Месяц(</w:t>
      </w:r>
      <w:proofErr w:type="gramEnd"/>
      <w:r>
        <w:rPr>
          <w:b/>
          <w:bCs/>
          <w:color w:val="333333"/>
          <w:shd w:val="clear" w:color="auto" w:fill="FFFFFF"/>
        </w:rPr>
        <w:t xml:space="preserve">1-12) День </w:t>
      </w:r>
      <w:proofErr w:type="gramStart"/>
      <w:r>
        <w:rPr>
          <w:b/>
          <w:bCs/>
          <w:color w:val="333333"/>
          <w:shd w:val="clear" w:color="auto" w:fill="FFFFFF"/>
        </w:rPr>
        <w:t>недели(</w:t>
      </w:r>
      <w:proofErr w:type="gramEnd"/>
      <w:r>
        <w:rPr>
          <w:b/>
          <w:bCs/>
          <w:color w:val="333333"/>
          <w:shd w:val="clear" w:color="auto" w:fill="FFFFFF"/>
        </w:rPr>
        <w:t>0-6) Команда</w:t>
      </w:r>
    </w:p>
    <w:p w14:paraId="02F58BE4" w14:textId="77777777" w:rsidR="00B74803" w:rsidRDefault="006B7311">
      <w:pPr>
        <w:ind w:left="720"/>
        <w:rPr>
          <w:color w:val="333333"/>
          <w:shd w:val="clear" w:color="auto" w:fill="FFFFFF"/>
        </w:rPr>
      </w:pPr>
      <w:proofErr w:type="spellStart"/>
      <w:r>
        <w:rPr>
          <w:b/>
          <w:bCs/>
          <w:color w:val="333333"/>
          <w:shd w:val="clear" w:color="auto" w:fill="FFFFFF"/>
        </w:rPr>
        <w:t>crontab</w:t>
      </w:r>
      <w:proofErr w:type="spellEnd"/>
      <w:r>
        <w:rPr>
          <w:b/>
          <w:bCs/>
          <w:color w:val="333333"/>
          <w:shd w:val="clear" w:color="auto" w:fill="FFFFFF"/>
        </w:rPr>
        <w:t xml:space="preserve"> -e </w:t>
      </w:r>
      <w:r>
        <w:rPr>
          <w:color w:val="333333"/>
          <w:shd w:val="clear" w:color="auto" w:fill="FFFFFF"/>
        </w:rPr>
        <w:t># редактировать таблицу задач</w:t>
      </w:r>
    </w:p>
    <w:p w14:paraId="21045B5C" w14:textId="77777777" w:rsidR="00B74803" w:rsidRDefault="006B7311">
      <w:pPr>
        <w:ind w:left="720"/>
        <w:rPr>
          <w:color w:val="333333"/>
          <w:shd w:val="clear" w:color="auto" w:fill="FFFFFF"/>
        </w:rPr>
      </w:pPr>
      <w:proofErr w:type="spellStart"/>
      <w:r>
        <w:rPr>
          <w:b/>
          <w:bCs/>
          <w:color w:val="333333"/>
          <w:shd w:val="clear" w:color="auto" w:fill="FFFFFF"/>
        </w:rPr>
        <w:lastRenderedPageBreak/>
        <w:t>crontab</w:t>
      </w:r>
      <w:proofErr w:type="spellEnd"/>
      <w:r>
        <w:rPr>
          <w:b/>
          <w:bCs/>
          <w:color w:val="333333"/>
          <w:shd w:val="clear" w:color="auto" w:fill="FFFFFF"/>
        </w:rPr>
        <w:t xml:space="preserve"> -l</w:t>
      </w:r>
      <w:r>
        <w:rPr>
          <w:color w:val="333333"/>
          <w:shd w:val="clear" w:color="auto" w:fill="FFFFFF"/>
        </w:rPr>
        <w:t xml:space="preserve"> # показать таблицу задач</w:t>
      </w:r>
    </w:p>
    <w:p w14:paraId="3F318E5F" w14:textId="77777777" w:rsidR="00B74803" w:rsidRDefault="006B7311">
      <w:pPr>
        <w:ind w:left="720"/>
        <w:rPr>
          <w:color w:val="333333"/>
          <w:shd w:val="clear" w:color="auto" w:fill="FFFFFF"/>
        </w:rPr>
      </w:pPr>
      <w:proofErr w:type="spellStart"/>
      <w:r>
        <w:rPr>
          <w:b/>
          <w:bCs/>
          <w:color w:val="333333"/>
          <w:shd w:val="clear" w:color="auto" w:fill="FFFFFF"/>
        </w:rPr>
        <w:t>crontab</w:t>
      </w:r>
      <w:proofErr w:type="spellEnd"/>
      <w:r>
        <w:rPr>
          <w:b/>
          <w:bCs/>
          <w:color w:val="333333"/>
          <w:shd w:val="clear" w:color="auto" w:fill="FFFFFF"/>
        </w:rPr>
        <w:t xml:space="preserve"> -r</w:t>
      </w:r>
      <w:r>
        <w:rPr>
          <w:color w:val="333333"/>
          <w:shd w:val="clear" w:color="auto" w:fill="FFFFFF"/>
        </w:rPr>
        <w:t xml:space="preserve"> # удалить таблицу задач</w:t>
      </w:r>
    </w:p>
    <w:p w14:paraId="6B2FBAF6" w14:textId="77777777" w:rsidR="00B74803" w:rsidRDefault="006B7311">
      <w:pPr>
        <w:ind w:left="720"/>
        <w:rPr>
          <w:color w:val="333333"/>
          <w:shd w:val="clear" w:color="auto" w:fill="FFFFFF"/>
        </w:rPr>
      </w:pPr>
      <w:proofErr w:type="spellStart"/>
      <w:r>
        <w:rPr>
          <w:b/>
          <w:bCs/>
          <w:color w:val="333333"/>
          <w:shd w:val="clear" w:color="auto" w:fill="FFFFFF"/>
        </w:rPr>
        <w:t>crontab</w:t>
      </w:r>
      <w:proofErr w:type="spellEnd"/>
      <w:r>
        <w:rPr>
          <w:b/>
          <w:bCs/>
          <w:color w:val="333333"/>
          <w:shd w:val="clear" w:color="auto" w:fill="FFFFFF"/>
        </w:rPr>
        <w:t xml:space="preserve"> </w:t>
      </w:r>
      <w:proofErr w:type="spellStart"/>
      <w:r>
        <w:rPr>
          <w:b/>
          <w:bCs/>
          <w:color w:val="333333"/>
          <w:shd w:val="clear" w:color="auto" w:fill="FFFFFF"/>
        </w:rPr>
        <w:t>path</w:t>
      </w:r>
      <w:proofErr w:type="spellEnd"/>
      <w:r>
        <w:rPr>
          <w:b/>
          <w:bCs/>
          <w:color w:val="333333"/>
          <w:shd w:val="clear" w:color="auto" w:fill="FFFFFF"/>
        </w:rPr>
        <w:t>/</w:t>
      </w:r>
      <w:proofErr w:type="spellStart"/>
      <w:r>
        <w:rPr>
          <w:b/>
          <w:bCs/>
          <w:color w:val="333333"/>
          <w:shd w:val="clear" w:color="auto" w:fill="FFFFFF"/>
        </w:rPr>
        <w:t>to</w:t>
      </w:r>
      <w:proofErr w:type="spellEnd"/>
      <w:r>
        <w:rPr>
          <w:b/>
          <w:bCs/>
          <w:color w:val="333333"/>
          <w:shd w:val="clear" w:color="auto" w:fill="FFFFFF"/>
        </w:rPr>
        <w:t>/</w:t>
      </w:r>
      <w:proofErr w:type="spellStart"/>
      <w:r>
        <w:rPr>
          <w:b/>
          <w:bCs/>
          <w:color w:val="333333"/>
          <w:shd w:val="clear" w:color="auto" w:fill="FFFFFF"/>
        </w:rPr>
        <w:t>file.crontab</w:t>
      </w:r>
      <w:proofErr w:type="spellEnd"/>
      <w:r>
        <w:rPr>
          <w:color w:val="333333"/>
          <w:shd w:val="clear" w:color="auto" w:fill="FFFFFF"/>
        </w:rPr>
        <w:t xml:space="preserve"> # загрузить таблицу задач из файла</w:t>
      </w:r>
    </w:p>
    <w:p w14:paraId="21245127" w14:textId="77777777" w:rsidR="00B74803" w:rsidRDefault="006B7311">
      <w:pPr>
        <w:ind w:left="7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# строки-комментарии игнорируются</w:t>
      </w:r>
    </w:p>
    <w:p w14:paraId="0949FA4C" w14:textId="77777777" w:rsidR="00B74803" w:rsidRDefault="006B7311">
      <w:pPr>
        <w:ind w:left="7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#</w:t>
      </w:r>
    </w:p>
    <w:p w14:paraId="7613E0C4" w14:textId="77777777" w:rsidR="00B74803" w:rsidRDefault="006B7311">
      <w:pPr>
        <w:ind w:left="7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# задача, выполняемая ежеминутно</w:t>
      </w:r>
    </w:p>
    <w:p w14:paraId="73A2B104" w14:textId="77777777" w:rsidR="00B74803" w:rsidRPr="009F7052" w:rsidRDefault="006B7311">
      <w:pPr>
        <w:ind w:left="720"/>
        <w:rPr>
          <w:color w:val="333333"/>
          <w:shd w:val="clear" w:color="auto" w:fill="FFFFFF"/>
          <w:lang w:val="en-US"/>
        </w:rPr>
      </w:pPr>
      <w:r w:rsidRPr="009F7052">
        <w:rPr>
          <w:color w:val="333333"/>
          <w:shd w:val="clear" w:color="auto" w:fill="FFFFFF"/>
          <w:lang w:val="en-US"/>
        </w:rPr>
        <w:t>* * * * * /path/to/exec -a -b -c</w:t>
      </w:r>
    </w:p>
    <w:p w14:paraId="436DE35C" w14:textId="77777777" w:rsidR="00B74803" w:rsidRDefault="006B7311">
      <w:pPr>
        <w:ind w:left="7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# задача, выполняемая на 10-й минуте каждого часа</w:t>
      </w:r>
    </w:p>
    <w:p w14:paraId="69B81277" w14:textId="77777777" w:rsidR="00B74803" w:rsidRPr="009F7052" w:rsidRDefault="006B7311">
      <w:pPr>
        <w:ind w:left="720"/>
        <w:rPr>
          <w:color w:val="333333"/>
          <w:shd w:val="clear" w:color="auto" w:fill="FFFFFF"/>
          <w:lang w:val="en-US"/>
        </w:rPr>
      </w:pPr>
      <w:r w:rsidRPr="009F7052">
        <w:rPr>
          <w:color w:val="333333"/>
          <w:shd w:val="clear" w:color="auto" w:fill="FFFFFF"/>
          <w:lang w:val="en-US"/>
        </w:rPr>
        <w:t>10 * * * * /path/to/exec -a -b -c</w:t>
      </w:r>
    </w:p>
    <w:p w14:paraId="55A95B76" w14:textId="77777777" w:rsidR="00B74803" w:rsidRDefault="006B7311">
      <w:pPr>
        <w:ind w:left="7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# задача, выполняемая на 10-й минуте второго часа каждого дня и использующая перенаправление стандартного потока вывода</w:t>
      </w:r>
    </w:p>
    <w:p w14:paraId="5D269DD9" w14:textId="77777777" w:rsidR="00B74803" w:rsidRPr="009F7052" w:rsidRDefault="006B7311">
      <w:pPr>
        <w:ind w:left="720"/>
        <w:rPr>
          <w:color w:val="333333"/>
          <w:shd w:val="clear" w:color="auto" w:fill="FFFFFF"/>
          <w:lang w:val="en-US"/>
        </w:rPr>
      </w:pPr>
      <w:r w:rsidRPr="009F7052">
        <w:rPr>
          <w:color w:val="333333"/>
          <w:shd w:val="clear" w:color="auto" w:fill="FFFFFF"/>
          <w:lang w:val="en-US"/>
        </w:rPr>
        <w:t>10 2 * * * /path/to/exec -a -b -c &gt; /</w:t>
      </w:r>
      <w:proofErr w:type="spellStart"/>
      <w:r w:rsidRPr="009F7052">
        <w:rPr>
          <w:color w:val="333333"/>
          <w:shd w:val="clear" w:color="auto" w:fill="FFFFFF"/>
          <w:lang w:val="en-US"/>
        </w:rPr>
        <w:t>tmp</w:t>
      </w:r>
      <w:proofErr w:type="spellEnd"/>
      <w:r w:rsidRPr="009F7052">
        <w:rPr>
          <w:color w:val="333333"/>
          <w:shd w:val="clear" w:color="auto" w:fill="FFFFFF"/>
          <w:lang w:val="en-US"/>
        </w:rPr>
        <w:t>/cron-job-output.log</w:t>
      </w:r>
    </w:p>
    <w:p w14:paraId="2D8281D3" w14:textId="77777777" w:rsidR="00B74803" w:rsidRDefault="006B7311">
      <w:pPr>
        <w:ind w:left="720"/>
        <w:rPr>
          <w:color w:val="333333"/>
          <w:shd w:val="clear" w:color="auto" w:fill="FFFFFF"/>
        </w:rPr>
      </w:pPr>
      <w:r>
        <w:rPr>
          <w:noProof/>
        </w:rPr>
        <w:drawing>
          <wp:anchor distT="0" distB="0" distL="0" distR="0" simplePos="0" relativeHeight="30" behindDoc="0" locked="0" layoutInCell="0" allowOverlap="1" wp14:anchorId="0AE10675" wp14:editId="75C177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5980" cy="1362075"/>
            <wp:effectExtent l="0" t="0" r="0" b="0"/>
            <wp:wrapSquare wrapText="largest"/>
            <wp:docPr id="13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hd w:val="clear" w:color="auto" w:fill="FFFFFF"/>
        </w:rPr>
        <w:t xml:space="preserve">Таблицы задач обычных пользователей располагаются в </w:t>
      </w:r>
      <w:r>
        <w:rPr>
          <w:b/>
          <w:bCs/>
          <w:color w:val="333333"/>
          <w:shd w:val="clear" w:color="auto" w:fill="FFFFFF"/>
        </w:rPr>
        <w:t>/</w:t>
      </w:r>
      <w:proofErr w:type="spellStart"/>
      <w:r>
        <w:rPr>
          <w:b/>
          <w:bCs/>
          <w:color w:val="333333"/>
          <w:shd w:val="clear" w:color="auto" w:fill="FFFFFF"/>
        </w:rPr>
        <w:t>var</w:t>
      </w:r>
      <w:proofErr w:type="spellEnd"/>
      <w:r>
        <w:rPr>
          <w:b/>
          <w:bCs/>
          <w:color w:val="333333"/>
          <w:shd w:val="clear" w:color="auto" w:fill="FFFFFF"/>
        </w:rPr>
        <w:t>/</w:t>
      </w:r>
      <w:proofErr w:type="spellStart"/>
      <w:r>
        <w:rPr>
          <w:b/>
          <w:bCs/>
          <w:color w:val="333333"/>
          <w:shd w:val="clear" w:color="auto" w:fill="FFFFFF"/>
        </w:rPr>
        <w:t>cron</w:t>
      </w:r>
      <w:proofErr w:type="spellEnd"/>
      <w:r>
        <w:rPr>
          <w:b/>
          <w:bCs/>
          <w:color w:val="333333"/>
          <w:shd w:val="clear" w:color="auto" w:fill="FFFFFF"/>
        </w:rPr>
        <w:t>/</w:t>
      </w:r>
      <w:proofErr w:type="spellStart"/>
      <w:r>
        <w:rPr>
          <w:b/>
          <w:bCs/>
          <w:color w:val="333333"/>
          <w:shd w:val="clear" w:color="auto" w:fill="FFFFFF"/>
        </w:rPr>
        <w:t>tabs</w:t>
      </w:r>
      <w:proofErr w:type="spellEnd"/>
      <w:r>
        <w:rPr>
          <w:b/>
          <w:bCs/>
          <w:color w:val="333333"/>
          <w:shd w:val="clear" w:color="auto" w:fill="FFFFFF"/>
        </w:rPr>
        <w:t>/</w:t>
      </w:r>
      <w:proofErr w:type="spellStart"/>
      <w:r>
        <w:rPr>
          <w:b/>
          <w:bCs/>
          <w:color w:val="333333"/>
          <w:shd w:val="clear" w:color="auto" w:fill="FFFFFF"/>
        </w:rPr>
        <w:t>username</w:t>
      </w:r>
      <w:proofErr w:type="spellEnd"/>
    </w:p>
    <w:p w14:paraId="02BB3607" w14:textId="77777777" w:rsidR="00B74803" w:rsidRDefault="00B74803">
      <w:pPr>
        <w:pStyle w:val="Heading2"/>
        <w:rPr>
          <w:rStyle w:val="InternetLink"/>
        </w:rPr>
      </w:pPr>
    </w:p>
    <w:p w14:paraId="63144AC3" w14:textId="77777777" w:rsidR="00B74803" w:rsidRDefault="00B74803">
      <w:pPr>
        <w:ind w:left="720"/>
        <w:rPr>
          <w:rFonts w:ascii="Arial" w:hAnsi="Arial" w:cs="Arial"/>
          <w:color w:val="333333"/>
          <w:shd w:val="clear" w:color="auto" w:fill="FFFFFF"/>
        </w:rPr>
      </w:pPr>
    </w:p>
    <w:p w14:paraId="1C84F8BB" w14:textId="77777777" w:rsidR="00B74803" w:rsidRDefault="006B7311">
      <w:pPr>
        <w:pStyle w:val="Heading2"/>
        <w:rPr>
          <w:rStyle w:val="InternetLink"/>
        </w:rPr>
      </w:pPr>
      <w:hyperlink r:id="rId100">
        <w:r>
          <w:rPr>
            <w:rStyle w:val="Hyperlink"/>
          </w:rPr>
          <w:t>Уровни логирования</w:t>
        </w:r>
      </w:hyperlink>
    </w:p>
    <w:p w14:paraId="3446D8E7" w14:textId="77777777" w:rsidR="00B74803" w:rsidRDefault="00B74803">
      <w:pPr>
        <w:rPr>
          <w:color w:val="333333"/>
          <w:shd w:val="clear" w:color="auto" w:fill="FFFFFF"/>
        </w:rPr>
      </w:pPr>
    </w:p>
    <w:p w14:paraId="1CFBEDE3" w14:textId="77777777" w:rsidR="00B74803" w:rsidRDefault="006B7311">
      <w:pPr>
        <w:numPr>
          <w:ilvl w:val="0"/>
          <w:numId w:val="13"/>
        </w:numPr>
        <w:rPr>
          <w:color w:val="333333"/>
          <w:shd w:val="clear" w:color="auto" w:fill="FFFFFF"/>
        </w:rPr>
      </w:pPr>
      <w:r>
        <w:rPr>
          <w:b/>
          <w:bCs/>
          <w:color w:val="333333"/>
          <w:shd w:val="clear" w:color="auto" w:fill="FFFFFF"/>
        </w:rPr>
        <w:t>FATAL</w:t>
      </w:r>
      <w:r>
        <w:rPr>
          <w:color w:val="333333"/>
          <w:shd w:val="clear" w:color="auto" w:fill="FFFFFF"/>
        </w:rPr>
        <w:t>: является наивысшим уровнем критичности логов и указывает на самые критические ошибки и проблемы, которые могут привести к немедленному завершению программы или системы. Логи с уровнем FATAL обычно означают серьезные сбои, которые требуют немедленного вмешательства и исправления. </w:t>
      </w:r>
    </w:p>
    <w:p w14:paraId="07E1DA63" w14:textId="77777777" w:rsidR="00B74803" w:rsidRDefault="006B7311">
      <w:pPr>
        <w:numPr>
          <w:ilvl w:val="0"/>
          <w:numId w:val="14"/>
        </w:numPr>
        <w:rPr>
          <w:color w:val="333333"/>
          <w:shd w:val="clear" w:color="auto" w:fill="FFFFFF"/>
        </w:rPr>
      </w:pPr>
      <w:r>
        <w:rPr>
          <w:b/>
          <w:bCs/>
          <w:color w:val="333333"/>
          <w:shd w:val="clear" w:color="auto" w:fill="FFFFFF"/>
        </w:rPr>
        <w:t>ERROR</w:t>
      </w:r>
      <w:r>
        <w:rPr>
          <w:color w:val="333333"/>
          <w:shd w:val="clear" w:color="auto" w:fill="FFFFFF"/>
        </w:rPr>
        <w:t>: этот уровень используется для записи ошибок и проблем, которые могут привести к некорректной работе приложения. Логи с уровнем ERROR указывают на проблемы, которые требуют вмешательства и исправления.</w:t>
      </w:r>
    </w:p>
    <w:p w14:paraId="7E83AEED" w14:textId="77777777" w:rsidR="00B74803" w:rsidRDefault="006B7311">
      <w:pPr>
        <w:numPr>
          <w:ilvl w:val="0"/>
          <w:numId w:val="15"/>
        </w:numPr>
        <w:rPr>
          <w:color w:val="333333"/>
          <w:shd w:val="clear" w:color="auto" w:fill="FFFFFF"/>
        </w:rPr>
      </w:pPr>
      <w:r>
        <w:rPr>
          <w:b/>
          <w:bCs/>
          <w:color w:val="333333"/>
          <w:shd w:val="clear" w:color="auto" w:fill="FFFFFF"/>
        </w:rPr>
        <w:t>WARN:</w:t>
      </w:r>
      <w:r>
        <w:rPr>
          <w:color w:val="333333"/>
          <w:shd w:val="clear" w:color="auto" w:fill="FFFFFF"/>
        </w:rPr>
        <w:t> уровень WARN указывает на предупреждения и потенциальные проблемы, которые не являются критическими ошибками. Логи с уровнем WARN могут включать сообщения о неправильном использовании приложения, некорректных данных или других ситуациях, требующих внимания.</w:t>
      </w:r>
    </w:p>
    <w:p w14:paraId="1CDAA553" w14:textId="77777777" w:rsidR="00B74803" w:rsidRDefault="006B7311">
      <w:pPr>
        <w:numPr>
          <w:ilvl w:val="0"/>
          <w:numId w:val="16"/>
        </w:numPr>
        <w:rPr>
          <w:color w:val="333333"/>
          <w:shd w:val="clear" w:color="auto" w:fill="FFFFFF"/>
        </w:rPr>
      </w:pPr>
      <w:r>
        <w:rPr>
          <w:b/>
          <w:bCs/>
          <w:color w:val="333333"/>
          <w:shd w:val="clear" w:color="auto" w:fill="FFFFFF"/>
        </w:rPr>
        <w:t>INFO:</w:t>
      </w:r>
      <w:r>
        <w:rPr>
          <w:color w:val="333333"/>
          <w:shd w:val="clear" w:color="auto" w:fill="FFFFFF"/>
        </w:rPr>
        <w:t> этот уровень предоставляет информацию о ходе работы приложения и важных событиях. Логи с уровнем INFO содержат сообщения, которые помогают отслеживать основные операции и состояние приложения. Например, они могут сообщать о начале и окончании определенных операций, загрузке ресурсов, отправке и получении запросов, изменении состояния приложения и других событиях, которые могут быть полезны для отслеживания хода выполнения программы.</w:t>
      </w:r>
    </w:p>
    <w:p w14:paraId="0B0511EF" w14:textId="77777777" w:rsidR="00B74803" w:rsidRDefault="006B7311">
      <w:pPr>
        <w:numPr>
          <w:ilvl w:val="0"/>
          <w:numId w:val="17"/>
        </w:numPr>
        <w:rPr>
          <w:color w:val="333333"/>
          <w:shd w:val="clear" w:color="auto" w:fill="FFFFFF"/>
        </w:rPr>
      </w:pPr>
      <w:r>
        <w:rPr>
          <w:b/>
          <w:bCs/>
          <w:color w:val="333333"/>
          <w:shd w:val="clear" w:color="auto" w:fill="FFFFFF"/>
        </w:rPr>
        <w:t>DEBUG</w:t>
      </w:r>
      <w:r>
        <w:rPr>
          <w:color w:val="333333"/>
          <w:shd w:val="clear" w:color="auto" w:fill="FFFFFF"/>
        </w:rPr>
        <w:t>: содержат подробности о ходе выполнения приложения, значимые переменные и другие данные, которые могут быть полезными при обнаружении и исправлении ошибок.</w:t>
      </w:r>
    </w:p>
    <w:p w14:paraId="5C8DBAD0" w14:textId="77777777" w:rsidR="00B74803" w:rsidRDefault="006B7311">
      <w:pPr>
        <w:numPr>
          <w:ilvl w:val="0"/>
          <w:numId w:val="18"/>
        </w:numPr>
        <w:rPr>
          <w:color w:val="333333"/>
          <w:shd w:val="clear" w:color="auto" w:fill="FFFFFF"/>
        </w:rPr>
      </w:pPr>
      <w:r>
        <w:rPr>
          <w:b/>
          <w:bCs/>
          <w:color w:val="333333"/>
          <w:shd w:val="clear" w:color="auto" w:fill="FFFFFF"/>
        </w:rPr>
        <w:t>TRACE</w:t>
      </w:r>
      <w:r>
        <w:rPr>
          <w:color w:val="333333"/>
          <w:shd w:val="clear" w:color="auto" w:fill="FFFFFF"/>
        </w:rPr>
        <w:t>: это наиболее подробный уровень логирования. Логи с уровнем TRACE содержат очень подробную информацию о состоянии приложения, включая значения переменных, шаги выполнения и другие детали. Они обычно используются во время отладки и разработки для более глубокого анализа приложения.</w:t>
      </w:r>
    </w:p>
    <w:p w14:paraId="4444B838" w14:textId="77777777" w:rsidR="00B74803" w:rsidRDefault="00B74803">
      <w:pPr>
        <w:rPr>
          <w:color w:val="333333"/>
          <w:shd w:val="clear" w:color="auto" w:fill="FFFFFF"/>
        </w:rPr>
      </w:pPr>
    </w:p>
    <w:p w14:paraId="1B5C2373" w14:textId="77777777" w:rsidR="00B74803" w:rsidRDefault="006B7311">
      <w:pPr>
        <w:pStyle w:val="Heading2"/>
        <w:rPr>
          <w:rStyle w:val="InternetLink"/>
        </w:rPr>
      </w:pPr>
      <w:hyperlink r:id="rId101">
        <w:r>
          <w:rPr>
            <w:rStyle w:val="Hyperlink"/>
          </w:rPr>
          <w:t>Как настроить сеть в Ubuntu</w:t>
        </w:r>
      </w:hyperlink>
    </w:p>
    <w:p w14:paraId="38C8A3DB" w14:textId="77777777" w:rsidR="00B74803" w:rsidRDefault="006B7311">
      <w:pPr>
        <w:ind w:left="720"/>
        <w:rPr>
          <w:b/>
          <w:bCs/>
          <w:color w:val="333333"/>
          <w:shd w:val="clear" w:color="auto" w:fill="FFFFFF"/>
        </w:rPr>
      </w:pPr>
      <w:r>
        <w:rPr>
          <w:b/>
          <w:bCs/>
          <w:color w:val="333333"/>
          <w:shd w:val="clear" w:color="auto" w:fill="FFFFFF"/>
        </w:rPr>
        <w:t xml:space="preserve"> </w:t>
      </w:r>
    </w:p>
    <w:p w14:paraId="0442E16D" w14:textId="77777777" w:rsidR="00B74803" w:rsidRDefault="006B7311">
      <w:pPr>
        <w:ind w:left="720"/>
        <w:rPr>
          <w:color w:val="333333"/>
          <w:shd w:val="clear" w:color="auto" w:fill="FFFFFF"/>
        </w:rPr>
      </w:pPr>
      <w:proofErr w:type="spellStart"/>
      <w:r>
        <w:rPr>
          <w:b/>
          <w:bCs/>
          <w:color w:val="333333"/>
          <w:shd w:val="clear" w:color="auto" w:fill="FFFFFF"/>
        </w:rPr>
        <w:t>ifconfig</w:t>
      </w:r>
      <w:proofErr w:type="spellEnd"/>
      <w:r>
        <w:rPr>
          <w:b/>
          <w:bCs/>
          <w:color w:val="333333"/>
          <w:shd w:val="clear" w:color="auto" w:fill="FFFFFF"/>
        </w:rPr>
        <w:t xml:space="preserve"> -a </w:t>
      </w:r>
      <w:r>
        <w:rPr>
          <w:color w:val="333333"/>
          <w:shd w:val="clear" w:color="auto" w:fill="FFFFFF"/>
        </w:rPr>
        <w:t xml:space="preserve">- </w:t>
      </w:r>
      <w:r>
        <w:rPr>
          <w:rFonts w:ascii="Arial" w:hAnsi="Arial" w:cs="Arial"/>
          <w:color w:val="333333"/>
          <w:shd w:val="clear" w:color="auto" w:fill="FFFFFF"/>
        </w:rPr>
        <w:t>список установленных сетевых интерфейсов</w:t>
      </w:r>
    </w:p>
    <w:p w14:paraId="14CED669" w14:textId="77777777" w:rsidR="00B74803" w:rsidRDefault="006B7311">
      <w:pPr>
        <w:ind w:left="720"/>
        <w:rPr>
          <w:color w:val="333333"/>
          <w:shd w:val="clear" w:color="auto" w:fill="FFFFFF"/>
        </w:rPr>
      </w:pPr>
      <w:proofErr w:type="spellStart"/>
      <w:r>
        <w:rPr>
          <w:b/>
          <w:bCs/>
          <w:color w:val="333333"/>
          <w:shd w:val="clear" w:color="auto" w:fill="FFFFFF"/>
        </w:rPr>
        <w:t>ip</w:t>
      </w:r>
      <w:proofErr w:type="spellEnd"/>
      <w:r>
        <w:rPr>
          <w:b/>
          <w:bCs/>
          <w:color w:val="333333"/>
          <w:shd w:val="clear" w:color="auto" w:fill="FFFFFF"/>
        </w:rPr>
        <w:t xml:space="preserve"> </w:t>
      </w:r>
      <w:proofErr w:type="spellStart"/>
      <w:r>
        <w:rPr>
          <w:b/>
          <w:bCs/>
          <w:color w:val="333333"/>
          <w:shd w:val="clear" w:color="auto" w:fill="FFFFFF"/>
        </w:rPr>
        <w:t>link</w:t>
      </w:r>
      <w:proofErr w:type="spellEnd"/>
      <w:r>
        <w:rPr>
          <w:b/>
          <w:bCs/>
          <w:color w:val="333333"/>
          <w:shd w:val="clear" w:color="auto" w:fill="FFFFFF"/>
        </w:rPr>
        <w:t xml:space="preserve"> </w:t>
      </w:r>
      <w:proofErr w:type="spellStart"/>
      <w:r>
        <w:rPr>
          <w:b/>
          <w:bCs/>
          <w:color w:val="333333"/>
          <w:shd w:val="clear" w:color="auto" w:fill="FFFFFF"/>
        </w:rPr>
        <w:t>show</w:t>
      </w:r>
      <w:proofErr w:type="spellEnd"/>
      <w:r>
        <w:rPr>
          <w:color w:val="333333"/>
          <w:shd w:val="clear" w:color="auto" w:fill="FFFFFF"/>
        </w:rPr>
        <w:t xml:space="preserve"> – то же</w:t>
      </w:r>
    </w:p>
    <w:p w14:paraId="5E043C61" w14:textId="77777777" w:rsidR="00B74803" w:rsidRDefault="00B74803">
      <w:pPr>
        <w:ind w:left="720"/>
      </w:pPr>
    </w:p>
    <w:p w14:paraId="638D44F4" w14:textId="77777777" w:rsidR="00B74803" w:rsidRDefault="006B7311">
      <w:pPr>
        <w:ind w:left="7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 xml:space="preserve">Чтобы настроить сеть, нужно изменить конфигурационный файл </w:t>
      </w:r>
      <w:r>
        <w:rPr>
          <w:b/>
          <w:bCs/>
          <w:color w:val="333333"/>
          <w:shd w:val="clear" w:color="auto" w:fill="FFFFFF"/>
        </w:rPr>
        <w:t>/</w:t>
      </w:r>
      <w:proofErr w:type="spellStart"/>
      <w:r>
        <w:rPr>
          <w:b/>
          <w:bCs/>
          <w:color w:val="333333"/>
          <w:shd w:val="clear" w:color="auto" w:fill="FFFFFF"/>
        </w:rPr>
        <w:t>etc</w:t>
      </w:r>
      <w:proofErr w:type="spellEnd"/>
      <w:r>
        <w:rPr>
          <w:b/>
          <w:bCs/>
          <w:color w:val="333333"/>
          <w:shd w:val="clear" w:color="auto" w:fill="FFFFFF"/>
        </w:rPr>
        <w:t>/</w:t>
      </w:r>
      <w:proofErr w:type="spellStart"/>
      <w:r>
        <w:rPr>
          <w:b/>
          <w:bCs/>
          <w:color w:val="333333"/>
          <w:shd w:val="clear" w:color="auto" w:fill="FFFFFF"/>
        </w:rPr>
        <w:t>network</w:t>
      </w:r>
      <w:proofErr w:type="spellEnd"/>
      <w:r>
        <w:rPr>
          <w:b/>
          <w:bCs/>
          <w:color w:val="333333"/>
          <w:shd w:val="clear" w:color="auto" w:fill="FFFFFF"/>
        </w:rPr>
        <w:t>/</w:t>
      </w:r>
      <w:proofErr w:type="spellStart"/>
      <w:r>
        <w:rPr>
          <w:b/>
          <w:bCs/>
          <w:color w:val="333333"/>
          <w:shd w:val="clear" w:color="auto" w:fill="FFFFFF"/>
        </w:rPr>
        <w:t>interfaces</w:t>
      </w:r>
      <w:proofErr w:type="spellEnd"/>
      <w:r>
        <w:rPr>
          <w:color w:val="333333"/>
          <w:shd w:val="clear" w:color="auto" w:fill="FFFFFF"/>
        </w:rPr>
        <w:t>.</w:t>
      </w:r>
    </w:p>
    <w:p w14:paraId="3D9B3E2D" w14:textId="77777777" w:rsidR="00B74803" w:rsidRDefault="006B7311">
      <w:pPr>
        <w:ind w:left="360"/>
        <w:rPr>
          <w:b/>
          <w:bCs/>
          <w:lang w:val="en-US"/>
        </w:rPr>
      </w:pPr>
      <w:r>
        <w:rPr>
          <w:b/>
          <w:bCs/>
        </w:rPr>
        <w:t>Настройка</w:t>
      </w: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dhcp</w:t>
      </w:r>
      <w:proofErr w:type="spellEnd"/>
      <w:r>
        <w:rPr>
          <w:b/>
          <w:bCs/>
          <w:lang w:val="en-US"/>
        </w:rPr>
        <w:t>:</w:t>
      </w:r>
    </w:p>
    <w:p w14:paraId="07AD0FA8" w14:textId="77777777" w:rsidR="00B74803" w:rsidRDefault="006B7311">
      <w:pPr>
        <w:ind w:left="720"/>
        <w:rPr>
          <w:color w:val="333333"/>
          <w:shd w:val="clear" w:color="auto" w:fill="FFFFFF"/>
          <w:lang w:val="en-US"/>
        </w:rPr>
      </w:pPr>
      <w:r>
        <w:rPr>
          <w:color w:val="333333"/>
          <w:shd w:val="clear" w:color="auto" w:fill="FFFFFF"/>
          <w:lang w:val="en-US"/>
        </w:rPr>
        <w:t>auto enp0s3</w:t>
      </w:r>
    </w:p>
    <w:p w14:paraId="153E4234" w14:textId="77777777" w:rsidR="00B74803" w:rsidRDefault="006B7311">
      <w:pPr>
        <w:ind w:left="720"/>
        <w:rPr>
          <w:color w:val="333333"/>
          <w:shd w:val="clear" w:color="auto" w:fill="FFFFFF"/>
          <w:lang w:val="en-US"/>
        </w:rPr>
      </w:pPr>
      <w:proofErr w:type="spellStart"/>
      <w:r>
        <w:rPr>
          <w:color w:val="333333"/>
          <w:shd w:val="clear" w:color="auto" w:fill="FFFFFF"/>
          <w:lang w:val="en-US"/>
        </w:rPr>
        <w:t>iface</w:t>
      </w:r>
      <w:proofErr w:type="spellEnd"/>
      <w:r>
        <w:rPr>
          <w:color w:val="333333"/>
          <w:shd w:val="clear" w:color="auto" w:fill="FFFFFF"/>
          <w:lang w:val="en-US"/>
        </w:rPr>
        <w:t xml:space="preserve"> enp0s3 </w:t>
      </w:r>
      <w:proofErr w:type="spellStart"/>
      <w:r>
        <w:rPr>
          <w:color w:val="333333"/>
          <w:shd w:val="clear" w:color="auto" w:fill="FFFFFF"/>
          <w:lang w:val="en-US"/>
        </w:rPr>
        <w:t>inet</w:t>
      </w:r>
      <w:proofErr w:type="spellEnd"/>
      <w:r>
        <w:rPr>
          <w:color w:val="333333"/>
          <w:shd w:val="clear" w:color="auto" w:fill="FFFFFF"/>
          <w:lang w:val="en-US"/>
        </w:rPr>
        <w:t xml:space="preserve"> </w:t>
      </w:r>
      <w:proofErr w:type="spellStart"/>
      <w:r>
        <w:rPr>
          <w:color w:val="333333"/>
          <w:shd w:val="clear" w:color="auto" w:fill="FFFFFF"/>
          <w:lang w:val="en-US"/>
        </w:rPr>
        <w:t>dhcp</w:t>
      </w:r>
      <w:proofErr w:type="spellEnd"/>
    </w:p>
    <w:p w14:paraId="107E71C7" w14:textId="77777777" w:rsidR="00B74803" w:rsidRDefault="006B7311">
      <w:pPr>
        <w:ind w:left="360"/>
        <w:rPr>
          <w:b/>
          <w:bCs/>
          <w:lang w:val="en-US"/>
        </w:rPr>
      </w:pPr>
      <w:r>
        <w:rPr>
          <w:b/>
          <w:bCs/>
        </w:rPr>
        <w:t>Настройка</w:t>
      </w:r>
      <w:r>
        <w:rPr>
          <w:b/>
          <w:bCs/>
          <w:lang w:val="en-US"/>
        </w:rPr>
        <w:t xml:space="preserve"> static </w:t>
      </w:r>
      <w:proofErr w:type="spellStart"/>
      <w:r>
        <w:rPr>
          <w:b/>
          <w:bCs/>
          <w:lang w:val="en-US"/>
        </w:rPr>
        <w:t>ip</w:t>
      </w:r>
      <w:proofErr w:type="spellEnd"/>
      <w:r>
        <w:rPr>
          <w:b/>
          <w:bCs/>
          <w:lang w:val="en-US"/>
        </w:rPr>
        <w:t>:</w:t>
      </w:r>
    </w:p>
    <w:p w14:paraId="5DDF8B33" w14:textId="77777777" w:rsidR="00B74803" w:rsidRDefault="006B7311">
      <w:pPr>
        <w:ind w:left="720"/>
        <w:rPr>
          <w:color w:val="333333"/>
          <w:shd w:val="clear" w:color="auto" w:fill="FFFFFF"/>
          <w:lang w:val="en-US"/>
        </w:rPr>
      </w:pPr>
      <w:r>
        <w:rPr>
          <w:color w:val="333333"/>
          <w:shd w:val="clear" w:color="auto" w:fill="FFFFFF"/>
          <w:lang w:val="en-US"/>
        </w:rPr>
        <w:t>auto enp0s3</w:t>
      </w:r>
    </w:p>
    <w:p w14:paraId="63EC0E4C" w14:textId="77777777" w:rsidR="00B74803" w:rsidRDefault="006B7311">
      <w:pPr>
        <w:ind w:left="720"/>
        <w:rPr>
          <w:color w:val="333333"/>
          <w:shd w:val="clear" w:color="auto" w:fill="FFFFFF"/>
          <w:lang w:val="en-US"/>
        </w:rPr>
      </w:pPr>
      <w:proofErr w:type="spellStart"/>
      <w:r>
        <w:rPr>
          <w:color w:val="333333"/>
          <w:shd w:val="clear" w:color="auto" w:fill="FFFFFF"/>
          <w:lang w:val="en-US"/>
        </w:rPr>
        <w:t>iface</w:t>
      </w:r>
      <w:proofErr w:type="spellEnd"/>
      <w:r>
        <w:rPr>
          <w:color w:val="333333"/>
          <w:shd w:val="clear" w:color="auto" w:fill="FFFFFF"/>
          <w:lang w:val="en-US"/>
        </w:rPr>
        <w:t xml:space="preserve"> enp0s3 </w:t>
      </w:r>
      <w:proofErr w:type="spellStart"/>
      <w:r>
        <w:rPr>
          <w:color w:val="333333"/>
          <w:shd w:val="clear" w:color="auto" w:fill="FFFFFF"/>
          <w:lang w:val="en-US"/>
        </w:rPr>
        <w:t>inet</w:t>
      </w:r>
      <w:proofErr w:type="spellEnd"/>
      <w:r>
        <w:rPr>
          <w:color w:val="333333"/>
          <w:shd w:val="clear" w:color="auto" w:fill="FFFFFF"/>
          <w:lang w:val="en-US"/>
        </w:rPr>
        <w:t xml:space="preserve"> static</w:t>
      </w:r>
    </w:p>
    <w:p w14:paraId="71ED7397" w14:textId="77777777" w:rsidR="00B74803" w:rsidRDefault="006B7311">
      <w:pPr>
        <w:ind w:left="720"/>
        <w:rPr>
          <w:color w:val="333333"/>
          <w:shd w:val="clear" w:color="auto" w:fill="FFFFFF"/>
          <w:lang w:val="en-US"/>
        </w:rPr>
      </w:pPr>
      <w:r>
        <w:rPr>
          <w:color w:val="333333"/>
          <w:shd w:val="clear" w:color="auto" w:fill="FFFFFF"/>
          <w:lang w:val="en-US"/>
        </w:rPr>
        <w:t>address 192.168.0.0</w:t>
      </w:r>
    </w:p>
    <w:p w14:paraId="3D785CF8" w14:textId="77777777" w:rsidR="00B74803" w:rsidRDefault="006B7311">
      <w:pPr>
        <w:ind w:left="720"/>
        <w:rPr>
          <w:color w:val="333333"/>
          <w:shd w:val="clear" w:color="auto" w:fill="FFFFFF"/>
          <w:lang w:val="en-US"/>
        </w:rPr>
      </w:pPr>
      <w:r>
        <w:rPr>
          <w:color w:val="333333"/>
          <w:shd w:val="clear" w:color="auto" w:fill="FFFFFF"/>
          <w:lang w:val="en-US"/>
        </w:rPr>
        <w:t>netmask 255.255.255.0</w:t>
      </w:r>
    </w:p>
    <w:p w14:paraId="4D936C56" w14:textId="77777777" w:rsidR="00B74803" w:rsidRDefault="006B7311">
      <w:pPr>
        <w:ind w:left="720"/>
        <w:rPr>
          <w:color w:val="333333"/>
          <w:shd w:val="clear" w:color="auto" w:fill="FFFFFF"/>
          <w:lang w:val="en-US"/>
        </w:rPr>
      </w:pPr>
      <w:r>
        <w:rPr>
          <w:color w:val="333333"/>
          <w:shd w:val="clear" w:color="auto" w:fill="FFFFFF"/>
          <w:lang w:val="en-US"/>
        </w:rPr>
        <w:t>gateway 192.168.0.1</w:t>
      </w:r>
    </w:p>
    <w:p w14:paraId="2BAFFBB5" w14:textId="77777777" w:rsidR="00B74803" w:rsidRDefault="006B7311">
      <w:pPr>
        <w:ind w:left="720"/>
        <w:rPr>
          <w:color w:val="333333"/>
          <w:shd w:val="clear" w:color="auto" w:fill="FFFFFF"/>
          <w:lang w:val="en-US"/>
        </w:rPr>
      </w:pPr>
      <w:proofErr w:type="spellStart"/>
      <w:r>
        <w:rPr>
          <w:color w:val="333333"/>
          <w:shd w:val="clear" w:color="auto" w:fill="FFFFFF"/>
          <w:lang w:val="en-US"/>
        </w:rPr>
        <w:t>dns</w:t>
      </w:r>
      <w:proofErr w:type="spellEnd"/>
      <w:r>
        <w:rPr>
          <w:color w:val="333333"/>
          <w:shd w:val="clear" w:color="auto" w:fill="FFFFFF"/>
          <w:lang w:val="en-US"/>
        </w:rPr>
        <w:t>-nameservers 8.8.8.8 192.168.0.10</w:t>
      </w:r>
    </w:p>
    <w:p w14:paraId="195807C7" w14:textId="77777777" w:rsidR="00B74803" w:rsidRDefault="00B74803">
      <w:pPr>
        <w:ind w:left="720"/>
        <w:rPr>
          <w:color w:val="333333"/>
          <w:shd w:val="clear" w:color="auto" w:fill="FFFFFF"/>
          <w:lang w:val="en-US"/>
        </w:rPr>
      </w:pPr>
    </w:p>
    <w:p w14:paraId="612F1989" w14:textId="77777777" w:rsidR="00B74803" w:rsidRDefault="006B7311">
      <w:pPr>
        <w:ind w:left="7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 xml:space="preserve">service </w:t>
      </w:r>
      <w:proofErr w:type="spellStart"/>
      <w:r>
        <w:rPr>
          <w:color w:val="333333"/>
          <w:shd w:val="clear" w:color="auto" w:fill="FFFFFF"/>
        </w:rPr>
        <w:t>networking</w:t>
      </w:r>
      <w:proofErr w:type="spellEnd"/>
      <w:r>
        <w:rPr>
          <w:color w:val="333333"/>
          <w:shd w:val="clear" w:color="auto" w:fill="FFFFFF"/>
        </w:rPr>
        <w:t xml:space="preserve"> </w:t>
      </w:r>
      <w:proofErr w:type="spellStart"/>
      <w:r>
        <w:rPr>
          <w:color w:val="333333"/>
          <w:shd w:val="clear" w:color="auto" w:fill="FFFFFF"/>
        </w:rPr>
        <w:t>restart</w:t>
      </w:r>
      <w:proofErr w:type="spellEnd"/>
    </w:p>
    <w:p w14:paraId="66F3781B" w14:textId="77777777" w:rsidR="00B74803" w:rsidRDefault="006B7311">
      <w:pPr>
        <w:ind w:left="360"/>
        <w:rPr>
          <w:b/>
          <w:bCs/>
        </w:rPr>
      </w:pPr>
      <w:r>
        <w:rPr>
          <w:b/>
          <w:bCs/>
        </w:rPr>
        <w:t>настроить DNS только для этого сеанса:</w:t>
      </w:r>
    </w:p>
    <w:p w14:paraId="25538DC2" w14:textId="77777777" w:rsidR="00B74803" w:rsidRDefault="006B7311">
      <w:pPr>
        <w:ind w:left="360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sudo</w:t>
      </w:r>
      <w:proofErr w:type="spellEnd"/>
      <w:r>
        <w:rPr>
          <w:b/>
          <w:bCs/>
          <w:lang w:val="en-US"/>
        </w:rPr>
        <w:t xml:space="preserve"> nano /</w:t>
      </w:r>
      <w:proofErr w:type="spellStart"/>
      <w:r>
        <w:rPr>
          <w:b/>
          <w:bCs/>
          <w:lang w:val="en-US"/>
        </w:rPr>
        <w:t>etc</w:t>
      </w:r>
      <w:proofErr w:type="spellEnd"/>
      <w:r>
        <w:rPr>
          <w:b/>
          <w:bCs/>
          <w:lang w:val="en-US"/>
        </w:rPr>
        <w:t>/</w:t>
      </w:r>
      <w:proofErr w:type="spellStart"/>
      <w:r>
        <w:rPr>
          <w:b/>
          <w:bCs/>
          <w:lang w:val="en-US"/>
        </w:rPr>
        <w:t>resolv.conf</w:t>
      </w:r>
      <w:proofErr w:type="spellEnd"/>
    </w:p>
    <w:p w14:paraId="11721F2D" w14:textId="77777777" w:rsidR="00B74803" w:rsidRDefault="006B7311">
      <w:pPr>
        <w:ind w:left="720"/>
        <w:rPr>
          <w:color w:val="333333"/>
          <w:shd w:val="clear" w:color="auto" w:fill="FFFFFF"/>
          <w:lang w:val="en-US"/>
        </w:rPr>
      </w:pPr>
      <w:r>
        <w:rPr>
          <w:color w:val="333333"/>
          <w:shd w:val="clear" w:color="auto" w:fill="FFFFFF"/>
          <w:lang w:val="en-US"/>
        </w:rPr>
        <w:t>nameserver 8.8.8.8</w:t>
      </w:r>
    </w:p>
    <w:p w14:paraId="6222B0B3" w14:textId="77777777" w:rsidR="00B74803" w:rsidRDefault="00B74803">
      <w:pPr>
        <w:ind w:left="720"/>
        <w:rPr>
          <w:color w:val="333333"/>
          <w:shd w:val="clear" w:color="auto" w:fill="FFFFFF"/>
          <w:lang w:val="en-US"/>
        </w:rPr>
      </w:pPr>
    </w:p>
    <w:p w14:paraId="67E1BB6F" w14:textId="77777777" w:rsidR="00B74803" w:rsidRDefault="006B7311">
      <w:pPr>
        <w:pStyle w:val="Heading2"/>
      </w:pPr>
      <w:hyperlink r:id="rId102">
        <w:r>
          <w:rPr>
            <w:rStyle w:val="Hyperlink"/>
          </w:rPr>
          <w:t>Способы освобождения дискового пространства</w:t>
        </w:r>
      </w:hyperlink>
    </w:p>
    <w:p w14:paraId="59E08D8E" w14:textId="77777777" w:rsidR="00B74803" w:rsidRPr="009F7052" w:rsidRDefault="00B74803">
      <w:pPr>
        <w:ind w:left="720"/>
        <w:rPr>
          <w:color w:val="333333"/>
          <w:shd w:val="clear" w:color="auto" w:fill="FFFFFF"/>
        </w:rPr>
      </w:pPr>
    </w:p>
    <w:p w14:paraId="16A36092" w14:textId="77777777" w:rsidR="00B74803" w:rsidRDefault="006B7311">
      <w:pPr>
        <w:pStyle w:val="a7"/>
        <w:ind w:left="720"/>
        <w:rPr>
          <w:rFonts w:asciiTheme="minorHAnsi" w:eastAsiaTheme="minorEastAsia" w:hAnsiTheme="minorHAnsi" w:cstheme="minorBidi"/>
          <w:b/>
          <w:bCs/>
        </w:rPr>
      </w:pPr>
      <w:r>
        <w:rPr>
          <w:rFonts w:asciiTheme="minorHAnsi" w:eastAsiaTheme="minorEastAsia" w:hAnsiTheme="minorHAnsi" w:cstheme="minorBidi"/>
          <w:b/>
          <w:bCs/>
        </w:rPr>
        <w:t>Проверка использования</w:t>
      </w:r>
    </w:p>
    <w:p w14:paraId="14BC8EAB" w14:textId="77777777" w:rsidR="00B74803" w:rsidRPr="009F7052" w:rsidRDefault="006B7311">
      <w:pPr>
        <w:pStyle w:val="a7"/>
        <w:ind w:left="720"/>
        <w:rPr>
          <w:rFonts w:asciiTheme="minorHAnsi" w:eastAsiaTheme="minorEastAsia" w:hAnsiTheme="minorHAnsi" w:cstheme="minorBidi"/>
          <w:lang w:val="en-US"/>
        </w:rPr>
      </w:pPr>
      <w:proofErr w:type="spellStart"/>
      <w:r w:rsidRPr="009F7052">
        <w:rPr>
          <w:rFonts w:asciiTheme="minorHAnsi" w:eastAsiaTheme="minorEastAsia" w:hAnsiTheme="minorHAnsi" w:cstheme="minorBidi"/>
          <w:lang w:val="en-US"/>
        </w:rPr>
        <w:t>sudo</w:t>
      </w:r>
      <w:proofErr w:type="spellEnd"/>
      <w:r w:rsidRPr="009F7052">
        <w:rPr>
          <w:rFonts w:asciiTheme="minorHAnsi" w:eastAsiaTheme="minorEastAsia" w:hAnsiTheme="minorHAnsi" w:cstheme="minorBidi"/>
          <w:lang w:val="en-US"/>
        </w:rPr>
        <w:t xml:space="preserve"> du -h --max-depth=1 | sort -h</w:t>
      </w:r>
    </w:p>
    <w:p w14:paraId="20B9F07E" w14:textId="77777777" w:rsidR="00B74803" w:rsidRDefault="006B7311">
      <w:pPr>
        <w:pStyle w:val="a7"/>
        <w:ind w:left="720"/>
        <w:rPr>
          <w:rFonts w:asciiTheme="minorHAnsi" w:eastAsiaTheme="minorEastAsia" w:hAnsiTheme="minorHAnsi" w:cstheme="minorBidi"/>
        </w:rPr>
      </w:pPr>
      <w:proofErr w:type="spellStart"/>
      <w:r>
        <w:rPr>
          <w:rFonts w:asciiTheme="minorHAnsi" w:eastAsiaTheme="minorEastAsia" w:hAnsiTheme="minorHAnsi" w:cstheme="minorBidi"/>
        </w:rPr>
        <w:t>du</w:t>
      </w:r>
      <w:proofErr w:type="spellEnd"/>
      <w:r>
        <w:rPr>
          <w:rFonts w:asciiTheme="minorHAnsi" w:eastAsiaTheme="minorEastAsia" w:hAnsiTheme="minorHAnsi" w:cstheme="minorBidi"/>
        </w:rPr>
        <w:t xml:space="preserve"> -</w:t>
      </w:r>
      <w:proofErr w:type="spellStart"/>
      <w:r>
        <w:rPr>
          <w:rFonts w:asciiTheme="minorHAnsi" w:eastAsiaTheme="minorEastAsia" w:hAnsiTheme="minorHAnsi" w:cstheme="minorBidi"/>
        </w:rPr>
        <w:t>cksh</w:t>
      </w:r>
      <w:proofErr w:type="spellEnd"/>
      <w:r>
        <w:rPr>
          <w:rFonts w:asciiTheme="minorHAnsi" w:eastAsiaTheme="minorEastAsia" w:hAnsiTheme="minorHAnsi" w:cstheme="minorBidi"/>
        </w:rPr>
        <w:t xml:space="preserve"> *</w:t>
      </w:r>
    </w:p>
    <w:p w14:paraId="184BD85C" w14:textId="77777777" w:rsidR="00B74803" w:rsidRDefault="00B74803">
      <w:pPr>
        <w:pStyle w:val="a7"/>
        <w:ind w:left="720"/>
        <w:rPr>
          <w:rFonts w:asciiTheme="minorHAnsi" w:eastAsiaTheme="minorEastAsia" w:hAnsiTheme="minorHAnsi" w:cstheme="minorBidi"/>
        </w:rPr>
      </w:pPr>
    </w:p>
    <w:p w14:paraId="30B7F8F2" w14:textId="77777777" w:rsidR="00B74803" w:rsidRDefault="006B7311">
      <w:pPr>
        <w:pStyle w:val="a7"/>
        <w:ind w:left="720"/>
        <w:rPr>
          <w:rFonts w:asciiTheme="minorHAnsi" w:eastAsiaTheme="minorEastAsia" w:hAnsiTheme="minorHAnsi" w:cstheme="minorBidi"/>
        </w:rPr>
      </w:pPr>
      <w:r>
        <w:rPr>
          <w:rFonts w:asciiTheme="minorHAnsi" w:eastAsiaTheme="minorEastAsia" w:hAnsiTheme="minorHAnsi" w:cstheme="minorBidi"/>
          <w:b/>
          <w:bCs/>
        </w:rPr>
        <w:t>Удаляет библиотеки и пакеты, которые были установлены автоматически и все старые ядра Linux</w:t>
      </w:r>
      <w:r>
        <w:rPr>
          <w:rFonts w:asciiTheme="minorHAnsi" w:eastAsiaTheme="minorEastAsia" w:hAnsiTheme="minorHAnsi" w:cstheme="minorBidi"/>
        </w:rPr>
        <w:t xml:space="preserve"> </w:t>
      </w:r>
    </w:p>
    <w:p w14:paraId="1CD6263F" w14:textId="77777777" w:rsidR="00B74803" w:rsidRPr="009F7052" w:rsidRDefault="006B7311">
      <w:pPr>
        <w:pStyle w:val="a7"/>
        <w:ind w:left="720"/>
        <w:rPr>
          <w:rFonts w:asciiTheme="minorHAnsi" w:eastAsiaTheme="minorEastAsia" w:hAnsiTheme="minorHAnsi" w:cstheme="minorBidi"/>
          <w:lang w:val="en-US"/>
        </w:rPr>
      </w:pPr>
      <w:proofErr w:type="spellStart"/>
      <w:r w:rsidRPr="009F7052">
        <w:rPr>
          <w:rFonts w:asciiTheme="minorHAnsi" w:eastAsiaTheme="minorEastAsia" w:hAnsiTheme="minorHAnsi" w:cstheme="minorBidi"/>
          <w:lang w:val="en-US"/>
        </w:rPr>
        <w:t>sudo</w:t>
      </w:r>
      <w:proofErr w:type="spellEnd"/>
      <w:r w:rsidRPr="009F7052">
        <w:rPr>
          <w:rFonts w:asciiTheme="minorHAnsi" w:eastAsiaTheme="minorEastAsia" w:hAnsiTheme="minorHAnsi" w:cstheme="minorBidi"/>
          <w:lang w:val="en-US"/>
        </w:rPr>
        <w:t xml:space="preserve"> yum </w:t>
      </w:r>
      <w:proofErr w:type="spellStart"/>
      <w:r w:rsidRPr="009F7052">
        <w:rPr>
          <w:rFonts w:asciiTheme="minorHAnsi" w:eastAsiaTheme="minorEastAsia" w:hAnsiTheme="minorHAnsi" w:cstheme="minorBidi"/>
          <w:lang w:val="en-US"/>
        </w:rPr>
        <w:t>autoremove</w:t>
      </w:r>
      <w:proofErr w:type="spellEnd"/>
    </w:p>
    <w:p w14:paraId="5E85F98E" w14:textId="77777777" w:rsidR="00B74803" w:rsidRPr="009F7052" w:rsidRDefault="00B74803">
      <w:pPr>
        <w:pStyle w:val="a7"/>
        <w:ind w:left="720"/>
        <w:rPr>
          <w:rFonts w:asciiTheme="minorHAnsi" w:eastAsiaTheme="minorEastAsia" w:hAnsiTheme="minorHAnsi" w:cstheme="minorBidi"/>
          <w:lang w:val="en-US"/>
        </w:rPr>
      </w:pPr>
    </w:p>
    <w:p w14:paraId="54C39F0A" w14:textId="77777777" w:rsidR="00B74803" w:rsidRPr="00E753EA" w:rsidRDefault="006B7311">
      <w:pPr>
        <w:pStyle w:val="a7"/>
        <w:ind w:left="720"/>
        <w:rPr>
          <w:rFonts w:asciiTheme="minorHAnsi" w:eastAsiaTheme="minorEastAsia" w:hAnsiTheme="minorHAnsi" w:cstheme="minorBidi"/>
          <w:b/>
          <w:bCs/>
          <w:lang w:val="en-US"/>
        </w:rPr>
      </w:pPr>
      <w:r>
        <w:rPr>
          <w:rFonts w:asciiTheme="minorHAnsi" w:eastAsiaTheme="minorEastAsia" w:hAnsiTheme="minorHAnsi" w:cstheme="minorBidi"/>
          <w:b/>
          <w:bCs/>
        </w:rPr>
        <w:t>Очистите</w:t>
      </w:r>
      <w:r w:rsidRPr="009F7052">
        <w:rPr>
          <w:rFonts w:asciiTheme="minorHAnsi" w:eastAsiaTheme="minorEastAsia" w:hAnsiTheme="minorHAnsi" w:cstheme="minorBidi"/>
          <w:b/>
          <w:bCs/>
          <w:lang w:val="en-US"/>
        </w:rPr>
        <w:t xml:space="preserve"> </w:t>
      </w:r>
      <w:r>
        <w:rPr>
          <w:rFonts w:asciiTheme="minorHAnsi" w:eastAsiaTheme="minorEastAsia" w:hAnsiTheme="minorHAnsi" w:cstheme="minorBidi"/>
          <w:b/>
          <w:bCs/>
        </w:rPr>
        <w:t>кеш</w:t>
      </w:r>
      <w:r w:rsidRPr="009F7052">
        <w:rPr>
          <w:rFonts w:asciiTheme="minorHAnsi" w:eastAsiaTheme="minorEastAsia" w:hAnsiTheme="minorHAnsi" w:cstheme="minorBidi"/>
          <w:b/>
          <w:bCs/>
          <w:lang w:val="en-US"/>
        </w:rPr>
        <w:t xml:space="preserve"> apt. </w:t>
      </w:r>
      <w:r>
        <w:rPr>
          <w:rFonts w:asciiTheme="minorHAnsi" w:eastAsiaTheme="minorEastAsia" w:hAnsiTheme="minorHAnsi" w:cstheme="minorBidi"/>
          <w:b/>
          <w:bCs/>
        </w:rPr>
        <w:t>Проверка</w:t>
      </w:r>
      <w:r w:rsidRPr="00E753EA">
        <w:rPr>
          <w:rFonts w:asciiTheme="minorHAnsi" w:eastAsiaTheme="minorEastAsia" w:hAnsiTheme="minorHAnsi" w:cstheme="minorBidi"/>
          <w:b/>
          <w:bCs/>
          <w:lang w:val="en-US"/>
        </w:rPr>
        <w:t>:</w:t>
      </w:r>
    </w:p>
    <w:p w14:paraId="6FB93665" w14:textId="77777777" w:rsidR="00B74803" w:rsidRPr="009F7052" w:rsidRDefault="006B7311">
      <w:pPr>
        <w:pStyle w:val="a7"/>
        <w:ind w:left="720"/>
        <w:rPr>
          <w:rFonts w:asciiTheme="minorHAnsi" w:eastAsiaTheme="minorEastAsia" w:hAnsiTheme="minorHAnsi" w:cstheme="minorBidi"/>
          <w:lang w:val="en-US"/>
        </w:rPr>
      </w:pPr>
      <w:proofErr w:type="spellStart"/>
      <w:r w:rsidRPr="009F7052">
        <w:rPr>
          <w:rFonts w:asciiTheme="minorHAnsi" w:eastAsiaTheme="minorEastAsia" w:hAnsiTheme="minorHAnsi" w:cstheme="minorBidi"/>
          <w:lang w:val="en-US"/>
        </w:rPr>
        <w:t>sudo</w:t>
      </w:r>
      <w:proofErr w:type="spellEnd"/>
      <w:r w:rsidRPr="009F7052">
        <w:rPr>
          <w:rFonts w:asciiTheme="minorHAnsi" w:eastAsiaTheme="minorEastAsia" w:hAnsiTheme="minorHAnsi" w:cstheme="minorBidi"/>
          <w:lang w:val="en-US"/>
        </w:rPr>
        <w:t xml:space="preserve"> du -h /var/cache/apt/archives</w:t>
      </w:r>
    </w:p>
    <w:p w14:paraId="2F68B2E2" w14:textId="77777777" w:rsidR="00B74803" w:rsidRPr="009F7052" w:rsidRDefault="00B74803">
      <w:pPr>
        <w:pStyle w:val="a7"/>
        <w:ind w:left="720"/>
        <w:rPr>
          <w:rFonts w:asciiTheme="minorHAnsi" w:eastAsiaTheme="minorEastAsia" w:hAnsiTheme="minorHAnsi" w:cstheme="minorBidi"/>
          <w:lang w:val="en-US"/>
        </w:rPr>
      </w:pPr>
    </w:p>
    <w:p w14:paraId="5EA35B0C" w14:textId="77777777" w:rsidR="00B74803" w:rsidRPr="009F7052" w:rsidRDefault="006B7311">
      <w:pPr>
        <w:pStyle w:val="a7"/>
        <w:ind w:left="720"/>
        <w:rPr>
          <w:rFonts w:asciiTheme="minorHAnsi" w:eastAsiaTheme="minorEastAsia" w:hAnsiTheme="minorHAnsi" w:cstheme="minorBidi"/>
          <w:lang w:val="en-US"/>
        </w:rPr>
      </w:pPr>
      <w:r w:rsidRPr="009F7052">
        <w:rPr>
          <w:rFonts w:asciiTheme="minorHAnsi" w:eastAsiaTheme="minorEastAsia" w:hAnsiTheme="minorHAnsi" w:cstheme="minorBidi"/>
          <w:lang w:val="en-US"/>
        </w:rPr>
        <w:t># Remove only the outdated packages</w:t>
      </w:r>
    </w:p>
    <w:p w14:paraId="3BE8B81F" w14:textId="77777777" w:rsidR="00B74803" w:rsidRPr="009F7052" w:rsidRDefault="006B7311">
      <w:pPr>
        <w:pStyle w:val="a7"/>
        <w:ind w:left="720"/>
        <w:rPr>
          <w:rFonts w:asciiTheme="minorHAnsi" w:eastAsiaTheme="minorEastAsia" w:hAnsiTheme="minorHAnsi" w:cstheme="minorBidi"/>
          <w:lang w:val="en-US"/>
        </w:rPr>
      </w:pPr>
      <w:proofErr w:type="spellStart"/>
      <w:r w:rsidRPr="009F7052">
        <w:rPr>
          <w:rFonts w:asciiTheme="minorHAnsi" w:eastAsiaTheme="minorEastAsia" w:hAnsiTheme="minorHAnsi" w:cstheme="minorBidi"/>
          <w:lang w:val="en-US"/>
        </w:rPr>
        <w:t>sudo</w:t>
      </w:r>
      <w:proofErr w:type="spellEnd"/>
      <w:r w:rsidRPr="009F7052">
        <w:rPr>
          <w:rFonts w:asciiTheme="minorHAnsi" w:eastAsiaTheme="minorEastAsia" w:hAnsiTheme="minorHAnsi" w:cstheme="minorBidi"/>
          <w:lang w:val="en-US"/>
        </w:rPr>
        <w:t xml:space="preserve"> apt-get </w:t>
      </w:r>
      <w:proofErr w:type="spellStart"/>
      <w:r w:rsidRPr="009F7052">
        <w:rPr>
          <w:rFonts w:asciiTheme="minorHAnsi" w:eastAsiaTheme="minorEastAsia" w:hAnsiTheme="minorHAnsi" w:cstheme="minorBidi"/>
          <w:lang w:val="en-US"/>
        </w:rPr>
        <w:t>autoclean</w:t>
      </w:r>
      <w:proofErr w:type="spellEnd"/>
    </w:p>
    <w:p w14:paraId="69EC5227" w14:textId="77777777" w:rsidR="00B74803" w:rsidRPr="009F7052" w:rsidRDefault="00B74803">
      <w:pPr>
        <w:pStyle w:val="a7"/>
        <w:ind w:left="720"/>
        <w:rPr>
          <w:rFonts w:asciiTheme="minorHAnsi" w:eastAsiaTheme="minorEastAsia" w:hAnsiTheme="minorHAnsi" w:cstheme="minorBidi"/>
          <w:lang w:val="en-US"/>
        </w:rPr>
      </w:pPr>
    </w:p>
    <w:p w14:paraId="2A189AA8" w14:textId="77777777" w:rsidR="00B74803" w:rsidRPr="009F7052" w:rsidRDefault="006B7311">
      <w:pPr>
        <w:pStyle w:val="a7"/>
        <w:ind w:left="720"/>
        <w:rPr>
          <w:rFonts w:asciiTheme="minorHAnsi" w:eastAsiaTheme="minorEastAsia" w:hAnsiTheme="minorHAnsi" w:cstheme="minorBidi"/>
          <w:lang w:val="en-US"/>
        </w:rPr>
      </w:pPr>
      <w:r w:rsidRPr="009F7052">
        <w:rPr>
          <w:rFonts w:asciiTheme="minorHAnsi" w:eastAsiaTheme="minorEastAsia" w:hAnsiTheme="minorHAnsi" w:cstheme="minorBidi"/>
          <w:lang w:val="en-US"/>
        </w:rPr>
        <w:t># Remove entire cache</w:t>
      </w:r>
    </w:p>
    <w:p w14:paraId="0CF1D582" w14:textId="77777777" w:rsidR="00B74803" w:rsidRPr="009F7052" w:rsidRDefault="006B7311">
      <w:pPr>
        <w:pStyle w:val="a7"/>
        <w:ind w:left="720"/>
        <w:rPr>
          <w:rFonts w:asciiTheme="minorHAnsi" w:eastAsiaTheme="minorEastAsia" w:hAnsiTheme="minorHAnsi" w:cstheme="minorBidi"/>
          <w:lang w:val="en-US"/>
        </w:rPr>
      </w:pPr>
      <w:proofErr w:type="spellStart"/>
      <w:r w:rsidRPr="009F7052">
        <w:rPr>
          <w:rFonts w:asciiTheme="minorHAnsi" w:eastAsiaTheme="minorEastAsia" w:hAnsiTheme="minorHAnsi" w:cstheme="minorBidi"/>
          <w:lang w:val="en-US"/>
        </w:rPr>
        <w:t>sudo</w:t>
      </w:r>
      <w:proofErr w:type="spellEnd"/>
      <w:r w:rsidRPr="009F7052">
        <w:rPr>
          <w:rFonts w:asciiTheme="minorHAnsi" w:eastAsiaTheme="minorEastAsia" w:hAnsiTheme="minorHAnsi" w:cstheme="minorBidi"/>
          <w:lang w:val="en-US"/>
        </w:rPr>
        <w:t xml:space="preserve"> apt-get clean</w:t>
      </w:r>
    </w:p>
    <w:p w14:paraId="349891BA" w14:textId="77777777" w:rsidR="00B74803" w:rsidRPr="009F7052" w:rsidRDefault="00B74803">
      <w:pPr>
        <w:pStyle w:val="a7"/>
        <w:ind w:left="720"/>
        <w:rPr>
          <w:rFonts w:asciiTheme="minorHAnsi" w:eastAsiaTheme="minorEastAsia" w:hAnsiTheme="minorHAnsi" w:cstheme="minorBidi"/>
          <w:lang w:val="en-US"/>
        </w:rPr>
      </w:pPr>
    </w:p>
    <w:p w14:paraId="5C1B5A92" w14:textId="77777777" w:rsidR="00B74803" w:rsidRPr="009F7052" w:rsidRDefault="006B7311">
      <w:pPr>
        <w:pStyle w:val="a7"/>
        <w:ind w:left="720"/>
        <w:rPr>
          <w:rFonts w:asciiTheme="minorHAnsi" w:eastAsiaTheme="minorEastAsia" w:hAnsiTheme="minorHAnsi" w:cstheme="minorBidi"/>
          <w:b/>
          <w:bCs/>
          <w:lang w:val="en-US"/>
        </w:rPr>
      </w:pPr>
      <w:r>
        <w:rPr>
          <w:rFonts w:asciiTheme="minorHAnsi" w:eastAsiaTheme="minorEastAsia" w:hAnsiTheme="minorHAnsi" w:cstheme="minorBidi"/>
          <w:b/>
          <w:bCs/>
        </w:rPr>
        <w:t>Очистить</w:t>
      </w:r>
      <w:r w:rsidRPr="009F7052">
        <w:rPr>
          <w:rFonts w:asciiTheme="minorHAnsi" w:eastAsiaTheme="minorEastAsia" w:hAnsiTheme="minorHAnsi" w:cstheme="minorBidi"/>
          <w:b/>
          <w:bCs/>
          <w:lang w:val="en-US"/>
        </w:rPr>
        <w:t xml:space="preserve"> </w:t>
      </w:r>
      <w:r>
        <w:rPr>
          <w:rFonts w:asciiTheme="minorHAnsi" w:eastAsiaTheme="minorEastAsia" w:hAnsiTheme="minorHAnsi" w:cstheme="minorBidi"/>
          <w:b/>
          <w:bCs/>
        </w:rPr>
        <w:t>журналы</w:t>
      </w:r>
      <w:r w:rsidRPr="009F7052">
        <w:rPr>
          <w:rFonts w:asciiTheme="minorHAnsi" w:eastAsiaTheme="minorEastAsia" w:hAnsiTheme="minorHAnsi" w:cstheme="minorBidi"/>
          <w:b/>
          <w:bCs/>
          <w:lang w:val="en-US"/>
        </w:rPr>
        <w:t xml:space="preserve"> </w:t>
      </w:r>
      <w:proofErr w:type="spellStart"/>
      <w:r w:rsidRPr="009F7052">
        <w:rPr>
          <w:rFonts w:asciiTheme="minorHAnsi" w:eastAsiaTheme="minorEastAsia" w:hAnsiTheme="minorHAnsi" w:cstheme="minorBidi"/>
          <w:b/>
          <w:bCs/>
          <w:lang w:val="en-US"/>
        </w:rPr>
        <w:t>Systemd</w:t>
      </w:r>
      <w:proofErr w:type="spellEnd"/>
    </w:p>
    <w:p w14:paraId="206E7041" w14:textId="77777777" w:rsidR="00B74803" w:rsidRPr="009F7052" w:rsidRDefault="006B7311">
      <w:pPr>
        <w:pStyle w:val="a7"/>
        <w:ind w:left="720"/>
        <w:rPr>
          <w:rFonts w:asciiTheme="minorHAnsi" w:eastAsiaTheme="minorEastAsia" w:hAnsiTheme="minorHAnsi" w:cstheme="minorBidi"/>
          <w:lang w:val="en-US"/>
        </w:rPr>
      </w:pPr>
      <w:r w:rsidRPr="009F7052">
        <w:rPr>
          <w:rFonts w:asciiTheme="minorHAnsi" w:eastAsiaTheme="minorEastAsia" w:hAnsiTheme="minorHAnsi" w:cstheme="minorBidi"/>
          <w:lang w:val="en-US"/>
        </w:rPr>
        <w:t># Check usage</w:t>
      </w:r>
    </w:p>
    <w:p w14:paraId="47D51F97" w14:textId="77777777" w:rsidR="00B74803" w:rsidRPr="009F7052" w:rsidRDefault="006B7311">
      <w:pPr>
        <w:pStyle w:val="a7"/>
        <w:ind w:left="720"/>
        <w:rPr>
          <w:rFonts w:asciiTheme="minorHAnsi" w:eastAsiaTheme="minorEastAsia" w:hAnsiTheme="minorHAnsi" w:cstheme="minorBidi"/>
          <w:lang w:val="en-US"/>
        </w:rPr>
      </w:pPr>
      <w:proofErr w:type="spellStart"/>
      <w:r w:rsidRPr="009F7052">
        <w:rPr>
          <w:rFonts w:asciiTheme="minorHAnsi" w:eastAsiaTheme="minorEastAsia" w:hAnsiTheme="minorHAnsi" w:cstheme="minorBidi"/>
          <w:lang w:val="en-US"/>
        </w:rPr>
        <w:t>journalctl</w:t>
      </w:r>
      <w:proofErr w:type="spellEnd"/>
      <w:r w:rsidRPr="009F7052">
        <w:rPr>
          <w:rFonts w:asciiTheme="minorHAnsi" w:eastAsiaTheme="minorEastAsia" w:hAnsiTheme="minorHAnsi" w:cstheme="minorBidi"/>
          <w:lang w:val="en-US"/>
        </w:rPr>
        <w:t xml:space="preserve"> --disk-usage</w:t>
      </w:r>
    </w:p>
    <w:p w14:paraId="5629C39D" w14:textId="77777777" w:rsidR="00B74803" w:rsidRPr="009F7052" w:rsidRDefault="00B74803">
      <w:pPr>
        <w:pStyle w:val="a7"/>
        <w:ind w:left="720"/>
        <w:rPr>
          <w:rFonts w:asciiTheme="minorHAnsi" w:eastAsiaTheme="minorEastAsia" w:hAnsiTheme="minorHAnsi" w:cstheme="minorBidi"/>
          <w:lang w:val="en-US"/>
        </w:rPr>
      </w:pPr>
    </w:p>
    <w:p w14:paraId="1B423D1F" w14:textId="77777777" w:rsidR="00B74803" w:rsidRPr="009F7052" w:rsidRDefault="006B7311">
      <w:pPr>
        <w:pStyle w:val="a7"/>
        <w:ind w:left="720"/>
        <w:rPr>
          <w:rFonts w:asciiTheme="minorHAnsi" w:eastAsiaTheme="minorEastAsia" w:hAnsiTheme="minorHAnsi" w:cstheme="minorBidi"/>
          <w:lang w:val="en-US"/>
        </w:rPr>
      </w:pPr>
      <w:r w:rsidRPr="009F7052">
        <w:rPr>
          <w:rFonts w:asciiTheme="minorHAnsi" w:eastAsiaTheme="minorEastAsia" w:hAnsiTheme="minorHAnsi" w:cstheme="minorBidi"/>
          <w:lang w:val="en-US"/>
        </w:rPr>
        <w:t># Clear logs older than 3 days</w:t>
      </w:r>
    </w:p>
    <w:p w14:paraId="572F94FE" w14:textId="77777777" w:rsidR="00B74803" w:rsidRPr="009F7052" w:rsidRDefault="006B7311">
      <w:pPr>
        <w:pStyle w:val="a7"/>
        <w:ind w:left="720"/>
        <w:rPr>
          <w:rFonts w:asciiTheme="minorHAnsi" w:eastAsiaTheme="minorEastAsia" w:hAnsiTheme="minorHAnsi" w:cstheme="minorBidi"/>
          <w:lang w:val="en-US"/>
        </w:rPr>
      </w:pPr>
      <w:proofErr w:type="spellStart"/>
      <w:r w:rsidRPr="009F7052">
        <w:rPr>
          <w:rFonts w:asciiTheme="minorHAnsi" w:eastAsiaTheme="minorEastAsia" w:hAnsiTheme="minorHAnsi" w:cstheme="minorBidi"/>
          <w:lang w:val="en-US"/>
        </w:rPr>
        <w:lastRenderedPageBreak/>
        <w:t>sudo</w:t>
      </w:r>
      <w:proofErr w:type="spellEnd"/>
      <w:r w:rsidRPr="009F7052">
        <w:rPr>
          <w:rFonts w:asciiTheme="minorHAnsi" w:eastAsiaTheme="minorEastAsia" w:hAnsiTheme="minorHAnsi" w:cstheme="minorBidi"/>
          <w:lang w:val="en-US"/>
        </w:rPr>
        <w:t xml:space="preserve"> </w:t>
      </w:r>
      <w:proofErr w:type="spellStart"/>
      <w:r w:rsidRPr="009F7052">
        <w:rPr>
          <w:rFonts w:asciiTheme="minorHAnsi" w:eastAsiaTheme="minorEastAsia" w:hAnsiTheme="minorHAnsi" w:cstheme="minorBidi"/>
          <w:lang w:val="en-US"/>
        </w:rPr>
        <w:t>journalctl</w:t>
      </w:r>
      <w:proofErr w:type="spellEnd"/>
      <w:r w:rsidRPr="009F7052">
        <w:rPr>
          <w:rFonts w:asciiTheme="minorHAnsi" w:eastAsiaTheme="minorEastAsia" w:hAnsiTheme="minorHAnsi" w:cstheme="minorBidi"/>
          <w:lang w:val="en-US"/>
        </w:rPr>
        <w:t xml:space="preserve"> —vacuum-time=3d</w:t>
      </w:r>
    </w:p>
    <w:p w14:paraId="5773C018" w14:textId="77777777" w:rsidR="00B74803" w:rsidRPr="009F7052" w:rsidRDefault="00B74803">
      <w:pPr>
        <w:pStyle w:val="a7"/>
        <w:ind w:left="720"/>
        <w:rPr>
          <w:rFonts w:asciiTheme="minorHAnsi" w:eastAsiaTheme="minorEastAsia" w:hAnsiTheme="minorHAnsi" w:cstheme="minorBidi"/>
          <w:lang w:val="en-US"/>
        </w:rPr>
      </w:pPr>
    </w:p>
    <w:p w14:paraId="0E9D412C" w14:textId="77777777" w:rsidR="00B74803" w:rsidRPr="009F7052" w:rsidRDefault="006B7311">
      <w:pPr>
        <w:pStyle w:val="a7"/>
        <w:ind w:left="720"/>
        <w:rPr>
          <w:rFonts w:asciiTheme="minorHAnsi" w:eastAsiaTheme="minorEastAsia" w:hAnsiTheme="minorHAnsi" w:cstheme="minorBidi"/>
          <w:b/>
          <w:bCs/>
          <w:lang w:val="en-US"/>
        </w:rPr>
      </w:pPr>
      <w:r>
        <w:rPr>
          <w:rFonts w:asciiTheme="minorHAnsi" w:eastAsiaTheme="minorEastAsia" w:hAnsiTheme="minorHAnsi" w:cstheme="minorBidi"/>
          <w:b/>
          <w:bCs/>
        </w:rPr>
        <w:t>Удалите</w:t>
      </w:r>
      <w:r w:rsidRPr="009F7052">
        <w:rPr>
          <w:rFonts w:asciiTheme="minorHAnsi" w:eastAsiaTheme="minorEastAsia" w:hAnsiTheme="minorHAnsi" w:cstheme="minorBidi"/>
          <w:b/>
          <w:bCs/>
          <w:lang w:val="en-US"/>
        </w:rPr>
        <w:t xml:space="preserve"> </w:t>
      </w:r>
      <w:r>
        <w:rPr>
          <w:rFonts w:asciiTheme="minorHAnsi" w:eastAsiaTheme="minorEastAsia" w:hAnsiTheme="minorHAnsi" w:cstheme="minorBidi"/>
          <w:b/>
          <w:bCs/>
        </w:rPr>
        <w:t>старые</w:t>
      </w:r>
      <w:r w:rsidRPr="009F7052">
        <w:rPr>
          <w:rFonts w:asciiTheme="minorHAnsi" w:eastAsiaTheme="minorEastAsia" w:hAnsiTheme="minorHAnsi" w:cstheme="minorBidi"/>
          <w:b/>
          <w:bCs/>
          <w:lang w:val="en-US"/>
        </w:rPr>
        <w:t xml:space="preserve"> </w:t>
      </w:r>
      <w:r>
        <w:rPr>
          <w:rFonts w:asciiTheme="minorHAnsi" w:eastAsiaTheme="minorEastAsia" w:hAnsiTheme="minorHAnsi" w:cstheme="minorBidi"/>
          <w:b/>
          <w:bCs/>
        </w:rPr>
        <w:t>версии</w:t>
      </w:r>
      <w:r w:rsidRPr="009F7052">
        <w:rPr>
          <w:rFonts w:asciiTheme="minorHAnsi" w:eastAsiaTheme="minorEastAsia" w:hAnsiTheme="minorHAnsi" w:cstheme="minorBidi"/>
          <w:b/>
          <w:bCs/>
          <w:lang w:val="en-US"/>
        </w:rPr>
        <w:t xml:space="preserve"> </w:t>
      </w:r>
      <w:r>
        <w:rPr>
          <w:rFonts w:asciiTheme="minorHAnsi" w:eastAsiaTheme="minorEastAsia" w:hAnsiTheme="minorHAnsi" w:cstheme="minorBidi"/>
          <w:b/>
          <w:bCs/>
        </w:rPr>
        <w:t>снимков</w:t>
      </w:r>
      <w:r w:rsidRPr="009F7052">
        <w:rPr>
          <w:rFonts w:asciiTheme="minorHAnsi" w:eastAsiaTheme="minorEastAsia" w:hAnsiTheme="minorHAnsi" w:cstheme="minorBidi"/>
          <w:b/>
          <w:bCs/>
          <w:lang w:val="en-US"/>
        </w:rPr>
        <w:t xml:space="preserve"> </w:t>
      </w:r>
      <w:r>
        <w:rPr>
          <w:rFonts w:asciiTheme="minorHAnsi" w:eastAsiaTheme="minorEastAsia" w:hAnsiTheme="minorHAnsi" w:cstheme="minorBidi"/>
          <w:b/>
          <w:bCs/>
        </w:rPr>
        <w:t>приложений</w:t>
      </w:r>
    </w:p>
    <w:p w14:paraId="41D9F067" w14:textId="77777777" w:rsidR="00B74803" w:rsidRPr="009F7052" w:rsidRDefault="006B7311">
      <w:pPr>
        <w:pStyle w:val="a7"/>
        <w:ind w:left="720"/>
        <w:rPr>
          <w:rFonts w:asciiTheme="minorHAnsi" w:eastAsiaTheme="minorEastAsia" w:hAnsiTheme="minorHAnsi" w:cstheme="minorBidi"/>
          <w:lang w:val="en-US"/>
        </w:rPr>
      </w:pPr>
      <w:r w:rsidRPr="009F7052">
        <w:rPr>
          <w:rFonts w:asciiTheme="minorHAnsi" w:eastAsiaTheme="minorEastAsia" w:hAnsiTheme="minorHAnsi" w:cstheme="minorBidi"/>
          <w:lang w:val="en-US"/>
        </w:rPr>
        <w:t># Check disk space taken up by snaps</w:t>
      </w:r>
    </w:p>
    <w:p w14:paraId="60E87AD4" w14:textId="77777777" w:rsidR="00B74803" w:rsidRPr="009F7052" w:rsidRDefault="006B7311">
      <w:pPr>
        <w:pStyle w:val="a7"/>
        <w:ind w:left="720"/>
        <w:rPr>
          <w:rFonts w:asciiTheme="minorHAnsi" w:eastAsiaTheme="minorEastAsia" w:hAnsiTheme="minorHAnsi" w:cstheme="minorBidi"/>
          <w:lang w:val="en-US"/>
        </w:rPr>
      </w:pPr>
      <w:proofErr w:type="spellStart"/>
      <w:r w:rsidRPr="009F7052">
        <w:rPr>
          <w:rFonts w:asciiTheme="minorHAnsi" w:eastAsiaTheme="minorEastAsia" w:hAnsiTheme="minorHAnsi" w:cstheme="minorBidi"/>
          <w:lang w:val="en-US"/>
        </w:rPr>
        <w:t>sudo</w:t>
      </w:r>
      <w:proofErr w:type="spellEnd"/>
      <w:r w:rsidRPr="009F7052">
        <w:rPr>
          <w:rFonts w:asciiTheme="minorHAnsi" w:eastAsiaTheme="minorEastAsia" w:hAnsiTheme="minorHAnsi" w:cstheme="minorBidi"/>
          <w:lang w:val="en-US"/>
        </w:rPr>
        <w:t xml:space="preserve"> du -h /var/lib/</w:t>
      </w:r>
      <w:proofErr w:type="spellStart"/>
      <w:r w:rsidRPr="009F7052">
        <w:rPr>
          <w:rFonts w:asciiTheme="minorHAnsi" w:eastAsiaTheme="minorEastAsia" w:hAnsiTheme="minorHAnsi" w:cstheme="minorBidi"/>
          <w:lang w:val="en-US"/>
        </w:rPr>
        <w:t>snapd</w:t>
      </w:r>
      <w:proofErr w:type="spellEnd"/>
      <w:r w:rsidRPr="009F7052">
        <w:rPr>
          <w:rFonts w:asciiTheme="minorHAnsi" w:eastAsiaTheme="minorEastAsia" w:hAnsiTheme="minorHAnsi" w:cstheme="minorBidi"/>
          <w:lang w:val="en-US"/>
        </w:rPr>
        <w:t>/snaps | sort -h</w:t>
      </w:r>
    </w:p>
    <w:p w14:paraId="51BD07EF" w14:textId="77777777" w:rsidR="00B74803" w:rsidRPr="009F7052" w:rsidRDefault="00B74803">
      <w:pPr>
        <w:pStyle w:val="a7"/>
        <w:ind w:left="720"/>
        <w:rPr>
          <w:rFonts w:asciiTheme="minorHAnsi" w:eastAsiaTheme="minorEastAsia" w:hAnsiTheme="minorHAnsi" w:cstheme="minorBidi"/>
          <w:lang w:val="en-US"/>
        </w:rPr>
      </w:pPr>
    </w:p>
    <w:p w14:paraId="5BE62B66" w14:textId="77777777" w:rsidR="00B74803" w:rsidRDefault="006B7311">
      <w:pPr>
        <w:pStyle w:val="a7"/>
        <w:ind w:left="720"/>
        <w:rPr>
          <w:rFonts w:asciiTheme="minorHAnsi" w:eastAsiaTheme="minorEastAsia" w:hAnsiTheme="minorHAnsi" w:cstheme="minorBidi"/>
          <w:b/>
          <w:bCs/>
        </w:rPr>
      </w:pPr>
      <w:r>
        <w:rPr>
          <w:rFonts w:asciiTheme="minorHAnsi" w:eastAsiaTheme="minorEastAsia" w:hAnsiTheme="minorHAnsi" w:cstheme="minorBidi"/>
          <w:b/>
          <w:bCs/>
        </w:rPr>
        <w:t xml:space="preserve">Запустите скрипт </w:t>
      </w:r>
      <w:proofErr w:type="spellStart"/>
      <w:r>
        <w:rPr>
          <w:rFonts w:asciiTheme="minorHAnsi" w:eastAsiaTheme="minorEastAsia" w:hAnsiTheme="minorHAnsi" w:cstheme="minorBidi"/>
          <w:b/>
          <w:bCs/>
        </w:rPr>
        <w:t>Bash</w:t>
      </w:r>
      <w:proofErr w:type="spellEnd"/>
      <w:r>
        <w:rPr>
          <w:rFonts w:asciiTheme="minorHAnsi" w:eastAsiaTheme="minorEastAsia" w:hAnsiTheme="minorHAnsi" w:cstheme="minorBidi"/>
          <w:b/>
          <w:bCs/>
        </w:rPr>
        <w:t>, чтобы удалить неиспользуемые снимки.</w:t>
      </w:r>
    </w:p>
    <w:p w14:paraId="281BBE26" w14:textId="77777777" w:rsidR="00B74803" w:rsidRPr="009F7052" w:rsidRDefault="006B7311">
      <w:pPr>
        <w:pStyle w:val="a7"/>
        <w:ind w:left="720"/>
        <w:rPr>
          <w:rFonts w:asciiTheme="minorHAnsi" w:eastAsiaTheme="minorEastAsia" w:hAnsiTheme="minorHAnsi" w:cstheme="minorBidi"/>
          <w:lang w:val="en-US"/>
        </w:rPr>
      </w:pPr>
      <w:proofErr w:type="gramStart"/>
      <w:r w:rsidRPr="009F7052">
        <w:rPr>
          <w:rFonts w:asciiTheme="minorHAnsi" w:eastAsiaTheme="minorEastAsia" w:hAnsiTheme="minorHAnsi" w:cstheme="minorBidi"/>
          <w:lang w:val="en-US"/>
        </w:rPr>
        <w:t>#!/</w:t>
      </w:r>
      <w:proofErr w:type="gramEnd"/>
      <w:r w:rsidRPr="009F7052">
        <w:rPr>
          <w:rFonts w:asciiTheme="minorHAnsi" w:eastAsiaTheme="minorEastAsia" w:hAnsiTheme="minorHAnsi" w:cstheme="minorBidi"/>
          <w:lang w:val="en-US"/>
        </w:rPr>
        <w:t>bin/bash</w:t>
      </w:r>
    </w:p>
    <w:p w14:paraId="4B5A8654" w14:textId="77777777" w:rsidR="00B74803" w:rsidRPr="009F7052" w:rsidRDefault="006B7311">
      <w:pPr>
        <w:pStyle w:val="a7"/>
        <w:ind w:left="720"/>
        <w:rPr>
          <w:rFonts w:asciiTheme="minorHAnsi" w:eastAsiaTheme="minorEastAsia" w:hAnsiTheme="minorHAnsi" w:cstheme="minorBidi"/>
          <w:lang w:val="en-US"/>
        </w:rPr>
      </w:pPr>
      <w:r w:rsidRPr="009F7052">
        <w:rPr>
          <w:rFonts w:asciiTheme="minorHAnsi" w:eastAsiaTheme="minorEastAsia" w:hAnsiTheme="minorHAnsi" w:cstheme="minorBidi"/>
          <w:lang w:val="en-US"/>
        </w:rPr>
        <w:t># Removes old revisions of snaps</w:t>
      </w:r>
    </w:p>
    <w:p w14:paraId="6AE02C24" w14:textId="77777777" w:rsidR="00B74803" w:rsidRPr="009F7052" w:rsidRDefault="006B7311">
      <w:pPr>
        <w:pStyle w:val="a7"/>
        <w:ind w:left="720"/>
        <w:rPr>
          <w:rFonts w:asciiTheme="minorHAnsi" w:eastAsiaTheme="minorEastAsia" w:hAnsiTheme="minorHAnsi" w:cstheme="minorBidi"/>
          <w:lang w:val="en-US"/>
        </w:rPr>
      </w:pPr>
      <w:r w:rsidRPr="009F7052">
        <w:rPr>
          <w:rFonts w:asciiTheme="minorHAnsi" w:eastAsiaTheme="minorEastAsia" w:hAnsiTheme="minorHAnsi" w:cstheme="minorBidi"/>
          <w:lang w:val="en-US"/>
        </w:rPr>
        <w:t># CLOSE ALL SNAPS BEFORE RUNNING THIS</w:t>
      </w:r>
    </w:p>
    <w:p w14:paraId="350A42EF" w14:textId="77777777" w:rsidR="00B74803" w:rsidRPr="009F7052" w:rsidRDefault="006B7311">
      <w:pPr>
        <w:pStyle w:val="a7"/>
        <w:ind w:left="720"/>
        <w:rPr>
          <w:rFonts w:asciiTheme="minorHAnsi" w:eastAsiaTheme="minorEastAsia" w:hAnsiTheme="minorHAnsi" w:cstheme="minorBidi"/>
          <w:lang w:val="en-US"/>
        </w:rPr>
      </w:pPr>
      <w:r w:rsidRPr="009F7052">
        <w:rPr>
          <w:rFonts w:asciiTheme="minorHAnsi" w:eastAsiaTheme="minorEastAsia" w:hAnsiTheme="minorHAnsi" w:cstheme="minorBidi"/>
          <w:lang w:val="en-US"/>
        </w:rPr>
        <w:t>set -eu</w:t>
      </w:r>
    </w:p>
    <w:p w14:paraId="65B6AD5A" w14:textId="77777777" w:rsidR="00B74803" w:rsidRPr="009F7052" w:rsidRDefault="006B7311">
      <w:pPr>
        <w:pStyle w:val="a7"/>
        <w:ind w:left="720"/>
        <w:rPr>
          <w:rFonts w:asciiTheme="minorHAnsi" w:eastAsiaTheme="minorEastAsia" w:hAnsiTheme="minorHAnsi" w:cstheme="minorBidi"/>
          <w:lang w:val="en-US"/>
        </w:rPr>
      </w:pPr>
      <w:r w:rsidRPr="009F7052">
        <w:rPr>
          <w:rFonts w:asciiTheme="minorHAnsi" w:eastAsiaTheme="minorEastAsia" w:hAnsiTheme="minorHAnsi" w:cstheme="minorBidi"/>
          <w:lang w:val="en-US"/>
        </w:rPr>
        <w:t>snap list --all | awk '/disabled</w:t>
      </w:r>
      <w:proofErr w:type="gramStart"/>
      <w:r w:rsidRPr="009F7052">
        <w:rPr>
          <w:rFonts w:asciiTheme="minorHAnsi" w:eastAsiaTheme="minorEastAsia" w:hAnsiTheme="minorHAnsi" w:cstheme="minorBidi"/>
          <w:lang w:val="en-US"/>
        </w:rPr>
        <w:t>/{</w:t>
      </w:r>
      <w:proofErr w:type="gramEnd"/>
      <w:r w:rsidRPr="009F7052">
        <w:rPr>
          <w:rFonts w:asciiTheme="minorHAnsi" w:eastAsiaTheme="minorEastAsia" w:hAnsiTheme="minorHAnsi" w:cstheme="minorBidi"/>
          <w:lang w:val="en-US"/>
        </w:rPr>
        <w:t>print $1, $3}' |</w:t>
      </w:r>
    </w:p>
    <w:p w14:paraId="2C25506E" w14:textId="77777777" w:rsidR="00B74803" w:rsidRPr="009F7052" w:rsidRDefault="006B7311">
      <w:pPr>
        <w:pStyle w:val="a7"/>
        <w:ind w:left="720"/>
        <w:rPr>
          <w:rFonts w:asciiTheme="minorHAnsi" w:eastAsiaTheme="minorEastAsia" w:hAnsiTheme="minorHAnsi" w:cstheme="minorBidi"/>
          <w:lang w:val="en-US"/>
        </w:rPr>
      </w:pPr>
      <w:r w:rsidRPr="009F7052">
        <w:rPr>
          <w:rFonts w:asciiTheme="minorHAnsi" w:eastAsiaTheme="minorEastAsia" w:hAnsiTheme="minorHAnsi" w:cstheme="minorBidi"/>
          <w:lang w:val="en-US"/>
        </w:rPr>
        <w:t xml:space="preserve">  while read </w:t>
      </w:r>
      <w:proofErr w:type="spellStart"/>
      <w:r w:rsidRPr="009F7052">
        <w:rPr>
          <w:rFonts w:asciiTheme="minorHAnsi" w:eastAsiaTheme="minorEastAsia" w:hAnsiTheme="minorHAnsi" w:cstheme="minorBidi"/>
          <w:lang w:val="en-US"/>
        </w:rPr>
        <w:t>snapname</w:t>
      </w:r>
      <w:proofErr w:type="spellEnd"/>
      <w:r w:rsidRPr="009F7052">
        <w:rPr>
          <w:rFonts w:asciiTheme="minorHAnsi" w:eastAsiaTheme="minorEastAsia" w:hAnsiTheme="minorHAnsi" w:cstheme="minorBidi"/>
          <w:lang w:val="en-US"/>
        </w:rPr>
        <w:t xml:space="preserve"> revision; do</w:t>
      </w:r>
    </w:p>
    <w:p w14:paraId="2E8B53AB" w14:textId="77777777" w:rsidR="00B74803" w:rsidRPr="009F7052" w:rsidRDefault="006B7311">
      <w:pPr>
        <w:pStyle w:val="a7"/>
        <w:ind w:left="720"/>
        <w:rPr>
          <w:rFonts w:asciiTheme="minorHAnsi" w:eastAsiaTheme="minorEastAsia" w:hAnsiTheme="minorHAnsi" w:cstheme="minorBidi"/>
          <w:lang w:val="en-US"/>
        </w:rPr>
      </w:pPr>
      <w:r w:rsidRPr="009F7052">
        <w:rPr>
          <w:rFonts w:asciiTheme="minorHAnsi" w:eastAsiaTheme="minorEastAsia" w:hAnsiTheme="minorHAnsi" w:cstheme="minorBidi"/>
          <w:lang w:val="en-US"/>
        </w:rPr>
        <w:t xml:space="preserve">    snap remove "$</w:t>
      </w:r>
      <w:proofErr w:type="spellStart"/>
      <w:r w:rsidRPr="009F7052">
        <w:rPr>
          <w:rFonts w:asciiTheme="minorHAnsi" w:eastAsiaTheme="minorEastAsia" w:hAnsiTheme="minorHAnsi" w:cstheme="minorBidi"/>
          <w:lang w:val="en-US"/>
        </w:rPr>
        <w:t>snapname</w:t>
      </w:r>
      <w:proofErr w:type="spellEnd"/>
      <w:r w:rsidRPr="009F7052">
        <w:rPr>
          <w:rFonts w:asciiTheme="minorHAnsi" w:eastAsiaTheme="minorEastAsia" w:hAnsiTheme="minorHAnsi" w:cstheme="minorBidi"/>
          <w:lang w:val="en-US"/>
        </w:rPr>
        <w:t>" --revision="$revision"</w:t>
      </w:r>
    </w:p>
    <w:p w14:paraId="32159A71" w14:textId="77777777" w:rsidR="00B74803" w:rsidRDefault="006B7311">
      <w:pPr>
        <w:pStyle w:val="a7"/>
        <w:ind w:left="720"/>
        <w:rPr>
          <w:rFonts w:asciiTheme="minorHAnsi" w:eastAsiaTheme="minorEastAsia" w:hAnsiTheme="minorHAnsi" w:cstheme="minorBidi"/>
        </w:rPr>
      </w:pPr>
      <w:r w:rsidRPr="009F7052">
        <w:rPr>
          <w:rFonts w:asciiTheme="minorHAnsi" w:eastAsiaTheme="minorEastAsia" w:hAnsiTheme="minorHAnsi" w:cstheme="minorBidi"/>
          <w:lang w:val="en-US"/>
        </w:rPr>
        <w:t xml:space="preserve">  </w:t>
      </w:r>
      <w:proofErr w:type="spellStart"/>
      <w:r>
        <w:rPr>
          <w:rFonts w:asciiTheme="minorHAnsi" w:eastAsiaTheme="minorEastAsia" w:hAnsiTheme="minorHAnsi" w:cstheme="minorBidi"/>
        </w:rPr>
        <w:t>done</w:t>
      </w:r>
      <w:proofErr w:type="spellEnd"/>
    </w:p>
    <w:p w14:paraId="01D2BA4B" w14:textId="77777777" w:rsidR="00B74803" w:rsidRDefault="006B7311">
      <w:pPr>
        <w:pStyle w:val="a7"/>
        <w:ind w:left="720"/>
        <w:rPr>
          <w:rFonts w:asciiTheme="minorHAnsi" w:eastAsiaTheme="minorEastAsia" w:hAnsiTheme="minorHAnsi" w:cstheme="minorBidi"/>
          <w:b/>
          <w:bCs/>
        </w:rPr>
      </w:pPr>
      <w:r>
        <w:rPr>
          <w:rFonts w:asciiTheme="minorHAnsi" w:eastAsiaTheme="minorEastAsia" w:hAnsiTheme="minorHAnsi" w:cstheme="minorBidi"/>
          <w:b/>
          <w:bCs/>
        </w:rPr>
        <w:t>Освободить пространство, используемое объектами докера</w:t>
      </w:r>
    </w:p>
    <w:p w14:paraId="0C418F8A" w14:textId="77777777" w:rsidR="00B74803" w:rsidRDefault="006B7311">
      <w:pPr>
        <w:pStyle w:val="a7"/>
        <w:ind w:left="720"/>
        <w:rPr>
          <w:rFonts w:asciiTheme="minorHAnsi" w:eastAsiaTheme="minorEastAsia" w:hAnsiTheme="minorHAnsi" w:cstheme="minorBidi"/>
        </w:rPr>
      </w:pPr>
      <w:proofErr w:type="spellStart"/>
      <w:r>
        <w:rPr>
          <w:rFonts w:asciiTheme="minorHAnsi" w:eastAsiaTheme="minorEastAsia" w:hAnsiTheme="minorHAnsi" w:cstheme="minorBidi"/>
        </w:rPr>
        <w:t>docker</w:t>
      </w:r>
      <w:proofErr w:type="spellEnd"/>
      <w:r>
        <w:rPr>
          <w:rFonts w:asciiTheme="minorHAnsi" w:eastAsiaTheme="minorEastAsia" w:hAnsiTheme="minorHAnsi" w:cstheme="minorBidi"/>
        </w:rPr>
        <w:t xml:space="preserve"> </w:t>
      </w:r>
      <w:proofErr w:type="spellStart"/>
      <w:r>
        <w:rPr>
          <w:rFonts w:asciiTheme="minorHAnsi" w:eastAsiaTheme="minorEastAsia" w:hAnsiTheme="minorHAnsi" w:cstheme="minorBidi"/>
        </w:rPr>
        <w:t>prune</w:t>
      </w:r>
      <w:proofErr w:type="spellEnd"/>
      <w:r>
        <w:rPr>
          <w:rFonts w:asciiTheme="minorHAnsi" w:eastAsiaTheme="minorEastAsia" w:hAnsiTheme="minorHAnsi" w:cstheme="minorBidi"/>
        </w:rPr>
        <w:t xml:space="preserve"> </w:t>
      </w:r>
    </w:p>
    <w:p w14:paraId="4A2C4EC4" w14:textId="77777777" w:rsidR="00B74803" w:rsidRDefault="00B74803">
      <w:pPr>
        <w:pStyle w:val="a7"/>
        <w:ind w:left="720"/>
        <w:rPr>
          <w:rFonts w:asciiTheme="minorHAnsi" w:eastAsiaTheme="minorEastAsia" w:hAnsiTheme="minorHAnsi" w:cstheme="minorBidi"/>
        </w:rPr>
      </w:pPr>
    </w:p>
    <w:p w14:paraId="20D6976D" w14:textId="77777777" w:rsidR="00B74803" w:rsidRDefault="006B7311">
      <w:pPr>
        <w:pStyle w:val="Heading2"/>
      </w:pPr>
      <w:hyperlink r:id="rId103">
        <w:r>
          <w:rPr>
            <w:rStyle w:val="Hyperlink"/>
          </w:rPr>
          <w:t xml:space="preserve">Переполнение </w:t>
        </w:r>
        <w:proofErr w:type="spellStart"/>
        <w:r>
          <w:rPr>
            <w:rStyle w:val="Hyperlink"/>
          </w:rPr>
          <w:t>inodes</w:t>
        </w:r>
        <w:proofErr w:type="spellEnd"/>
      </w:hyperlink>
    </w:p>
    <w:p w14:paraId="637C002B" w14:textId="77777777" w:rsidR="00B74803" w:rsidRDefault="00B74803"/>
    <w:p w14:paraId="271F6E14" w14:textId="77777777" w:rsidR="00B74803" w:rsidRDefault="006B7311">
      <w:pPr>
        <w:pStyle w:val="a7"/>
        <w:ind w:left="720"/>
        <w:rPr>
          <w:rFonts w:asciiTheme="minorHAnsi" w:eastAsiaTheme="minorEastAsia" w:hAnsiTheme="minorHAnsi" w:cstheme="minorBidi"/>
        </w:rPr>
      </w:pPr>
      <w:r>
        <w:rPr>
          <w:rFonts w:asciiTheme="minorHAnsi" w:eastAsiaTheme="minorEastAsia" w:hAnsiTheme="minorHAnsi" w:cstheme="minorBidi"/>
        </w:rPr>
        <w:t xml:space="preserve">количестве использованных и занятых дескрипторов </w:t>
      </w:r>
    </w:p>
    <w:p w14:paraId="7BCEC3CA" w14:textId="77777777" w:rsidR="00B74803" w:rsidRDefault="00B74803">
      <w:pPr>
        <w:pStyle w:val="a7"/>
        <w:ind w:left="720"/>
        <w:rPr>
          <w:rFonts w:asciiTheme="minorHAnsi" w:eastAsiaTheme="minorEastAsia" w:hAnsiTheme="minorHAnsi" w:cstheme="minorBidi"/>
        </w:rPr>
      </w:pPr>
    </w:p>
    <w:p w14:paraId="463A0402" w14:textId="77777777" w:rsidR="00B74803" w:rsidRDefault="006B7311">
      <w:pPr>
        <w:pStyle w:val="a7"/>
        <w:ind w:left="720"/>
        <w:rPr>
          <w:rFonts w:asciiTheme="minorHAnsi" w:eastAsiaTheme="minorEastAsia" w:hAnsiTheme="minorHAnsi" w:cstheme="minorBidi"/>
        </w:rPr>
      </w:pPr>
      <w:proofErr w:type="spellStart"/>
      <w:r>
        <w:rPr>
          <w:rFonts w:asciiTheme="minorHAnsi" w:eastAsiaTheme="minorEastAsia" w:hAnsiTheme="minorHAnsi" w:cstheme="minorBidi"/>
        </w:rPr>
        <w:t>df</w:t>
      </w:r>
      <w:proofErr w:type="spellEnd"/>
      <w:r>
        <w:rPr>
          <w:rFonts w:asciiTheme="minorHAnsi" w:eastAsiaTheme="minorEastAsia" w:hAnsiTheme="minorHAnsi" w:cstheme="minorBidi"/>
        </w:rPr>
        <w:t xml:space="preserve"> -</w:t>
      </w:r>
      <w:proofErr w:type="spellStart"/>
      <w:r>
        <w:rPr>
          <w:rFonts w:asciiTheme="minorHAnsi" w:eastAsiaTheme="minorEastAsia" w:hAnsiTheme="minorHAnsi" w:cstheme="minorBidi"/>
        </w:rPr>
        <w:t>hTi</w:t>
      </w:r>
      <w:proofErr w:type="spellEnd"/>
      <w:r>
        <w:rPr>
          <w:rFonts w:asciiTheme="minorHAnsi" w:eastAsiaTheme="minorEastAsia" w:hAnsiTheme="minorHAnsi" w:cstheme="minorBidi"/>
        </w:rPr>
        <w:t xml:space="preserve"> </w:t>
      </w:r>
    </w:p>
    <w:p w14:paraId="3AB8A2A9" w14:textId="77777777" w:rsidR="00B74803" w:rsidRDefault="00B74803">
      <w:pPr>
        <w:pStyle w:val="a7"/>
        <w:ind w:left="720"/>
        <w:rPr>
          <w:rFonts w:asciiTheme="minorHAnsi" w:eastAsiaTheme="minorEastAsia" w:hAnsiTheme="minorHAnsi" w:cstheme="minorBidi"/>
        </w:rPr>
      </w:pPr>
    </w:p>
    <w:p w14:paraId="5844F061" w14:textId="77777777" w:rsidR="00B74803" w:rsidRDefault="006B7311">
      <w:pPr>
        <w:pStyle w:val="a7"/>
        <w:ind w:left="720"/>
        <w:rPr>
          <w:rFonts w:asciiTheme="minorHAnsi" w:eastAsiaTheme="minorEastAsia" w:hAnsiTheme="minorHAnsi" w:cstheme="minorBidi"/>
        </w:rPr>
      </w:pPr>
      <w:r>
        <w:rPr>
          <w:rFonts w:asciiTheme="minorHAnsi" w:eastAsiaTheme="minorEastAsia" w:hAnsiTheme="minorHAnsi" w:cstheme="minorBidi"/>
        </w:rPr>
        <w:t xml:space="preserve">Найти директории, содержащие в себе большое количество файлов </w:t>
      </w:r>
    </w:p>
    <w:p w14:paraId="67C6A1E9" w14:textId="77777777" w:rsidR="00B74803" w:rsidRPr="009F7052" w:rsidRDefault="006B7311">
      <w:pPr>
        <w:pStyle w:val="a7"/>
        <w:ind w:left="720"/>
        <w:rPr>
          <w:lang w:val="en-US"/>
        </w:rPr>
      </w:pPr>
      <w:r w:rsidRPr="009F7052">
        <w:rPr>
          <w:rFonts w:asciiTheme="minorHAnsi" w:eastAsiaTheme="minorEastAsia" w:hAnsiTheme="minorHAnsi" w:cstheme="minorBidi"/>
          <w:lang w:val="en-US"/>
        </w:rPr>
        <w:t xml:space="preserve">echo "Detailed </w:t>
      </w:r>
      <w:proofErr w:type="spellStart"/>
      <w:r w:rsidRPr="009F7052">
        <w:rPr>
          <w:rFonts w:asciiTheme="minorHAnsi" w:eastAsiaTheme="minorEastAsia" w:hAnsiTheme="minorHAnsi" w:cstheme="minorBidi"/>
          <w:lang w:val="en-US"/>
        </w:rPr>
        <w:t>Inode</w:t>
      </w:r>
      <w:proofErr w:type="spellEnd"/>
      <w:r w:rsidRPr="009F7052">
        <w:rPr>
          <w:rFonts w:asciiTheme="minorHAnsi" w:eastAsiaTheme="minorEastAsia" w:hAnsiTheme="minorHAnsi" w:cstheme="minorBidi"/>
          <w:lang w:val="en-US"/>
        </w:rPr>
        <w:t xml:space="preserve"> usage for: $(</w:t>
      </w:r>
      <w:proofErr w:type="spellStart"/>
      <w:r w:rsidRPr="009F7052">
        <w:rPr>
          <w:rFonts w:asciiTheme="minorHAnsi" w:eastAsiaTheme="minorEastAsia" w:hAnsiTheme="minorHAnsi" w:cstheme="minorBidi"/>
          <w:lang w:val="en-US"/>
        </w:rPr>
        <w:t>pwd</w:t>
      </w:r>
      <w:proofErr w:type="spellEnd"/>
      <w:r w:rsidRPr="009F7052">
        <w:rPr>
          <w:rFonts w:asciiTheme="minorHAnsi" w:eastAsiaTheme="minorEastAsia" w:hAnsiTheme="minorHAnsi" w:cstheme="minorBidi"/>
          <w:lang w:val="en-US"/>
        </w:rPr>
        <w:t>)</w:t>
      </w:r>
      <w:proofErr w:type="gramStart"/>
      <w:r w:rsidRPr="009F7052">
        <w:rPr>
          <w:rFonts w:asciiTheme="minorHAnsi" w:eastAsiaTheme="minorEastAsia" w:hAnsiTheme="minorHAnsi" w:cstheme="minorBidi"/>
          <w:lang w:val="en-US"/>
        </w:rPr>
        <w:t>" ;</w:t>
      </w:r>
      <w:proofErr w:type="gramEnd"/>
      <w:r w:rsidRPr="009F7052">
        <w:rPr>
          <w:rFonts w:asciiTheme="minorHAnsi" w:eastAsiaTheme="minorEastAsia" w:hAnsiTheme="minorHAnsi" w:cstheme="minorBidi"/>
          <w:lang w:val="en-US"/>
        </w:rPr>
        <w:t xml:space="preserve"> </w:t>
      </w:r>
      <w:proofErr w:type="spellStart"/>
      <w:r w:rsidRPr="009F7052">
        <w:rPr>
          <w:rFonts w:asciiTheme="minorHAnsi" w:eastAsiaTheme="minorEastAsia" w:hAnsiTheme="minorHAnsi" w:cstheme="minorBidi"/>
          <w:lang w:val="en-US"/>
        </w:rPr>
        <w:t>for d</w:t>
      </w:r>
      <w:proofErr w:type="spellEnd"/>
      <w:r w:rsidRPr="009F7052">
        <w:rPr>
          <w:rFonts w:asciiTheme="minorHAnsi" w:eastAsiaTheme="minorEastAsia" w:hAnsiTheme="minorHAnsi" w:cstheme="minorBidi"/>
          <w:lang w:val="en-US"/>
        </w:rPr>
        <w:t xml:space="preserve"> in `find -</w:t>
      </w:r>
      <w:proofErr w:type="spellStart"/>
      <w:r w:rsidRPr="009F7052">
        <w:rPr>
          <w:rFonts w:asciiTheme="minorHAnsi" w:eastAsiaTheme="minorEastAsia" w:hAnsiTheme="minorHAnsi" w:cstheme="minorBidi"/>
          <w:lang w:val="en-US"/>
        </w:rPr>
        <w:t>maxdepth</w:t>
      </w:r>
      <w:proofErr w:type="spellEnd"/>
      <w:r w:rsidRPr="009F7052">
        <w:rPr>
          <w:rFonts w:asciiTheme="minorHAnsi" w:eastAsiaTheme="minorEastAsia" w:hAnsiTheme="minorHAnsi" w:cstheme="minorBidi"/>
          <w:lang w:val="en-US"/>
        </w:rPr>
        <w:t xml:space="preserve"> 1 -type d |cut -d\/ -f2 |grep -</w:t>
      </w:r>
      <w:proofErr w:type="gramStart"/>
      <w:r w:rsidRPr="009F7052">
        <w:rPr>
          <w:rFonts w:asciiTheme="minorHAnsi" w:eastAsiaTheme="minorEastAsia" w:hAnsiTheme="minorHAnsi" w:cstheme="minorBidi"/>
          <w:lang w:val="en-US"/>
        </w:rPr>
        <w:t>xv .</w:t>
      </w:r>
      <w:proofErr w:type="gramEnd"/>
      <w:r w:rsidRPr="009F7052">
        <w:rPr>
          <w:rFonts w:asciiTheme="minorHAnsi" w:eastAsiaTheme="minorEastAsia" w:hAnsiTheme="minorHAnsi" w:cstheme="minorBidi"/>
          <w:lang w:val="en-US"/>
        </w:rPr>
        <w:t xml:space="preserve"> |sort`; do c=$(find $d |</w:t>
      </w:r>
      <w:proofErr w:type="spellStart"/>
      <w:r w:rsidRPr="009F7052">
        <w:rPr>
          <w:rFonts w:asciiTheme="minorHAnsi" w:eastAsiaTheme="minorEastAsia" w:hAnsiTheme="minorHAnsi" w:cstheme="minorBidi"/>
          <w:lang w:val="en-US"/>
        </w:rPr>
        <w:t>wc</w:t>
      </w:r>
      <w:proofErr w:type="spellEnd"/>
      <w:r w:rsidRPr="009F7052">
        <w:rPr>
          <w:rFonts w:asciiTheme="minorHAnsi" w:eastAsiaTheme="minorEastAsia" w:hAnsiTheme="minorHAnsi" w:cstheme="minorBidi"/>
          <w:lang w:val="en-US"/>
        </w:rPr>
        <w:t xml:space="preserve"> -l</w:t>
      </w:r>
      <w:proofErr w:type="gramStart"/>
      <w:r w:rsidRPr="009F7052">
        <w:rPr>
          <w:rFonts w:asciiTheme="minorHAnsi" w:eastAsiaTheme="minorEastAsia" w:hAnsiTheme="minorHAnsi" w:cstheme="minorBidi"/>
          <w:lang w:val="en-US"/>
        </w:rPr>
        <w:t>) ;</w:t>
      </w:r>
      <w:proofErr w:type="gramEnd"/>
      <w:r w:rsidRPr="009F7052">
        <w:rPr>
          <w:rFonts w:asciiTheme="minorHAnsi" w:eastAsiaTheme="minorEastAsia" w:hAnsiTheme="minorHAnsi" w:cstheme="minorBidi"/>
          <w:lang w:val="en-US"/>
        </w:rPr>
        <w:t xml:space="preserve"> </w:t>
      </w:r>
      <w:proofErr w:type="spellStart"/>
      <w:r w:rsidRPr="009F7052">
        <w:rPr>
          <w:rFonts w:asciiTheme="minorHAnsi" w:eastAsiaTheme="minorEastAsia" w:hAnsiTheme="minorHAnsi" w:cstheme="minorBidi"/>
          <w:lang w:val="en-US"/>
        </w:rPr>
        <w:t>printf</w:t>
      </w:r>
      <w:proofErr w:type="spellEnd"/>
      <w:r w:rsidRPr="009F7052">
        <w:rPr>
          <w:rFonts w:asciiTheme="minorHAnsi" w:eastAsiaTheme="minorEastAsia" w:hAnsiTheme="minorHAnsi" w:cstheme="minorBidi"/>
          <w:lang w:val="en-US"/>
        </w:rPr>
        <w:t xml:space="preserve"> "$c\t\t- $d\n</w:t>
      </w:r>
      <w:proofErr w:type="gramStart"/>
      <w:r w:rsidRPr="009F7052">
        <w:rPr>
          <w:rFonts w:asciiTheme="minorHAnsi" w:eastAsiaTheme="minorEastAsia" w:hAnsiTheme="minorHAnsi" w:cstheme="minorBidi"/>
          <w:lang w:val="en-US"/>
        </w:rPr>
        <w:t>" ;</w:t>
      </w:r>
      <w:proofErr w:type="gramEnd"/>
      <w:r w:rsidRPr="009F7052">
        <w:rPr>
          <w:rFonts w:asciiTheme="minorHAnsi" w:eastAsiaTheme="minorEastAsia" w:hAnsiTheme="minorHAnsi" w:cstheme="minorBidi"/>
          <w:lang w:val="en-US"/>
        </w:rPr>
        <w:t xml:space="preserve"> </w:t>
      </w:r>
      <w:proofErr w:type="gramStart"/>
      <w:r w:rsidRPr="009F7052">
        <w:rPr>
          <w:rFonts w:asciiTheme="minorHAnsi" w:eastAsiaTheme="minorEastAsia" w:hAnsiTheme="minorHAnsi" w:cstheme="minorBidi"/>
          <w:lang w:val="en-US"/>
        </w:rPr>
        <w:t>done ;</w:t>
      </w:r>
      <w:proofErr w:type="gramEnd"/>
      <w:r w:rsidRPr="009F7052">
        <w:rPr>
          <w:rFonts w:asciiTheme="minorHAnsi" w:eastAsiaTheme="minorEastAsia" w:hAnsiTheme="minorHAnsi" w:cstheme="minorBidi"/>
          <w:lang w:val="en-US"/>
        </w:rPr>
        <w:t xml:space="preserve"> </w:t>
      </w:r>
      <w:proofErr w:type="spellStart"/>
      <w:r w:rsidRPr="009F7052">
        <w:rPr>
          <w:rFonts w:asciiTheme="minorHAnsi" w:eastAsiaTheme="minorEastAsia" w:hAnsiTheme="minorHAnsi" w:cstheme="minorBidi"/>
          <w:lang w:val="en-US"/>
        </w:rPr>
        <w:t>printf</w:t>
      </w:r>
      <w:proofErr w:type="spellEnd"/>
      <w:r w:rsidRPr="009F7052">
        <w:rPr>
          <w:rFonts w:asciiTheme="minorHAnsi" w:eastAsiaTheme="minorEastAsia" w:hAnsiTheme="minorHAnsi" w:cstheme="minorBidi"/>
          <w:lang w:val="en-US"/>
        </w:rPr>
        <w:t xml:space="preserve"> "Total: \t\t$(find $(</w:t>
      </w:r>
      <w:proofErr w:type="spellStart"/>
      <w:r w:rsidRPr="009F7052">
        <w:rPr>
          <w:rFonts w:asciiTheme="minorHAnsi" w:eastAsiaTheme="minorEastAsia" w:hAnsiTheme="minorHAnsi" w:cstheme="minorBidi"/>
          <w:lang w:val="en-US"/>
        </w:rPr>
        <w:t>pwd</w:t>
      </w:r>
      <w:proofErr w:type="spellEnd"/>
      <w:r w:rsidRPr="009F7052">
        <w:rPr>
          <w:rFonts w:asciiTheme="minorHAnsi" w:eastAsiaTheme="minorEastAsia" w:hAnsiTheme="minorHAnsi" w:cstheme="minorBidi"/>
          <w:lang w:val="en-US"/>
        </w:rPr>
        <w:t xml:space="preserve">) | </w:t>
      </w:r>
      <w:proofErr w:type="spellStart"/>
      <w:r w:rsidRPr="009F7052">
        <w:rPr>
          <w:rFonts w:asciiTheme="minorHAnsi" w:eastAsiaTheme="minorEastAsia" w:hAnsiTheme="minorHAnsi" w:cstheme="minorBidi"/>
          <w:lang w:val="en-US"/>
        </w:rPr>
        <w:t>wc</w:t>
      </w:r>
      <w:proofErr w:type="spellEnd"/>
      <w:r w:rsidRPr="009F7052">
        <w:rPr>
          <w:rFonts w:asciiTheme="minorHAnsi" w:eastAsiaTheme="minorEastAsia" w:hAnsiTheme="minorHAnsi" w:cstheme="minorBidi"/>
          <w:lang w:val="en-US"/>
        </w:rPr>
        <w:t xml:space="preserve"> -</w:t>
      </w:r>
      <w:proofErr w:type="gramStart"/>
      <w:r w:rsidRPr="009F7052">
        <w:rPr>
          <w:rFonts w:asciiTheme="minorHAnsi" w:eastAsiaTheme="minorEastAsia" w:hAnsiTheme="minorHAnsi" w:cstheme="minorBidi"/>
          <w:lang w:val="en-US"/>
        </w:rPr>
        <w:t>l)\</w:t>
      </w:r>
      <w:proofErr w:type="gramEnd"/>
      <w:r w:rsidRPr="009F7052">
        <w:rPr>
          <w:rFonts w:asciiTheme="minorHAnsi" w:eastAsiaTheme="minorEastAsia" w:hAnsiTheme="minorHAnsi" w:cstheme="minorBidi"/>
          <w:lang w:val="en-US"/>
        </w:rPr>
        <w:t xml:space="preserve">n" </w:t>
      </w:r>
    </w:p>
    <w:p w14:paraId="4A3E5E55" w14:textId="77777777" w:rsidR="00B74803" w:rsidRPr="009F7052" w:rsidRDefault="00B74803">
      <w:pPr>
        <w:pStyle w:val="a7"/>
        <w:ind w:left="720"/>
        <w:rPr>
          <w:rFonts w:asciiTheme="minorHAnsi" w:eastAsiaTheme="minorEastAsia" w:hAnsiTheme="minorHAnsi" w:cstheme="minorBidi"/>
          <w:lang w:val="en-US"/>
        </w:rPr>
      </w:pPr>
    </w:p>
    <w:p w14:paraId="55B5B1ED" w14:textId="77777777" w:rsidR="00B74803" w:rsidRPr="009F7052" w:rsidRDefault="00B74803">
      <w:pPr>
        <w:pStyle w:val="a7"/>
        <w:ind w:left="720"/>
        <w:rPr>
          <w:rFonts w:asciiTheme="minorHAnsi" w:eastAsiaTheme="minorEastAsia" w:hAnsiTheme="minorHAnsi" w:cstheme="minorBidi"/>
          <w:lang w:val="en-US"/>
        </w:rPr>
      </w:pPr>
    </w:p>
    <w:p w14:paraId="3677C324" w14:textId="77777777" w:rsidR="00B74803" w:rsidRPr="009F7052" w:rsidRDefault="006B7311">
      <w:pPr>
        <w:pStyle w:val="Heading2"/>
        <w:rPr>
          <w:lang w:val="en-US"/>
        </w:rPr>
      </w:pPr>
      <w:r>
        <w:rPr>
          <w:rStyle w:val="InternetLink3"/>
        </w:rPr>
        <w:t>Исправляем</w:t>
      </w:r>
      <w:r w:rsidRPr="009F7052">
        <w:rPr>
          <w:rStyle w:val="InternetLink3"/>
          <w:lang w:val="en-US"/>
        </w:rPr>
        <w:t xml:space="preserve"> </w:t>
      </w:r>
      <w:r>
        <w:rPr>
          <w:rStyle w:val="InternetLink3"/>
        </w:rPr>
        <w:t>ошибку</w:t>
      </w:r>
      <w:r w:rsidRPr="009F7052">
        <w:rPr>
          <w:rStyle w:val="InternetLink3"/>
          <w:lang w:val="en-US"/>
        </w:rPr>
        <w:t xml:space="preserve"> “Too many open files“ </w:t>
      </w:r>
      <w:r>
        <w:rPr>
          <w:rStyle w:val="InternetLink3"/>
        </w:rPr>
        <w:t>в</w:t>
      </w:r>
      <w:r w:rsidRPr="009F7052">
        <w:rPr>
          <w:rStyle w:val="InternetLink3"/>
          <w:lang w:val="en-US"/>
        </w:rPr>
        <w:t xml:space="preserve"> Linux</w:t>
      </w:r>
    </w:p>
    <w:p w14:paraId="2B860117" w14:textId="77777777" w:rsidR="00B74803" w:rsidRPr="009F7052" w:rsidRDefault="00B74803">
      <w:pPr>
        <w:pStyle w:val="a7"/>
        <w:ind w:left="720"/>
        <w:rPr>
          <w:rFonts w:asciiTheme="minorHAnsi" w:eastAsiaTheme="minorEastAsia" w:hAnsiTheme="minorHAnsi" w:cstheme="minorBidi"/>
          <w:lang w:val="en-US"/>
        </w:rPr>
      </w:pPr>
    </w:p>
    <w:p w14:paraId="4EE48DFF" w14:textId="77777777" w:rsidR="00B74803" w:rsidRDefault="006B7311">
      <w:pPr>
        <w:pStyle w:val="BodyText"/>
        <w:spacing w:line="264" w:lineRule="auto"/>
        <w:ind w:left="720"/>
        <w:rPr>
          <w:rFonts w:ascii="Roboto;sans-serif" w:hAnsi="Roboto;sans-serif"/>
          <w:color w:val="333333"/>
          <w:sz w:val="21"/>
        </w:rPr>
      </w:pPr>
      <w:r>
        <w:rPr>
          <w:sz w:val="21"/>
        </w:rPr>
        <w:t>Максимально количество файловых дескрипторов, которые могут быть открыты в вашей файловой системе всеми процессами можно узнать так:</w:t>
      </w:r>
    </w:p>
    <w:p w14:paraId="312843C8" w14:textId="77777777" w:rsidR="00B74803" w:rsidRPr="009F7052" w:rsidRDefault="006B7311">
      <w:pPr>
        <w:pStyle w:val="BodyText"/>
        <w:spacing w:after="150"/>
        <w:rPr>
          <w:lang w:val="en-US"/>
        </w:rPr>
      </w:pPr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># cat /proc/sys/fs/file-max</w:t>
      </w:r>
    </w:p>
    <w:p w14:paraId="70BD28D1" w14:textId="77777777" w:rsidR="00B74803" w:rsidRDefault="006B7311">
      <w:pPr>
        <w:pStyle w:val="a7"/>
        <w:ind w:left="720"/>
        <w:rPr>
          <w:rFonts w:asciiTheme="minorHAnsi" w:eastAsiaTheme="minorEastAsia" w:hAnsiTheme="minorHAnsi" w:cstheme="minorBidi"/>
        </w:rPr>
      </w:pPr>
      <w:r>
        <w:rPr>
          <w:rFonts w:asciiTheme="minorHAnsi" w:eastAsiaTheme="minorEastAsia" w:hAnsiTheme="minorHAnsi" w:cstheme="minorBidi"/>
        </w:rPr>
        <w:t>Чтобы узнать, сколько файлов открыто сейчас, выполните:</w:t>
      </w:r>
    </w:p>
    <w:p w14:paraId="23D3DFF9" w14:textId="77777777" w:rsidR="00B74803" w:rsidRPr="009F7052" w:rsidRDefault="006B7311">
      <w:pPr>
        <w:pStyle w:val="BodyText"/>
        <w:spacing w:after="150"/>
        <w:rPr>
          <w:lang w:val="en-US"/>
        </w:rPr>
      </w:pPr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>$ cat /proc/sys/fs/file-nr</w:t>
      </w:r>
    </w:p>
    <w:p w14:paraId="12442BA7" w14:textId="77777777" w:rsidR="00B74803" w:rsidRDefault="006B7311">
      <w:pPr>
        <w:pStyle w:val="BodyText"/>
        <w:spacing w:line="264" w:lineRule="auto"/>
        <w:ind w:left="720"/>
        <w:rPr>
          <w:rFonts w:ascii="Roboto;sans-serif" w:hAnsi="Roboto;sans-serif"/>
          <w:color w:val="333333"/>
          <w:sz w:val="21"/>
        </w:rPr>
      </w:pPr>
      <w:r>
        <w:rPr>
          <w:sz w:val="21"/>
        </w:rPr>
        <w:t>Чтобы вывести текущее ограничение на количество открытых файлов в ядре Linux, выполните:</w:t>
      </w:r>
    </w:p>
    <w:p w14:paraId="5C4B5120" w14:textId="77777777" w:rsidR="00B74803" w:rsidRDefault="006B7311">
      <w:pPr>
        <w:pStyle w:val="BodyText"/>
        <w:spacing w:after="150"/>
      </w:pPr>
      <w:r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</w:rPr>
        <w:t xml:space="preserve"># </w:t>
      </w:r>
      <w:proofErr w:type="spellStart"/>
      <w:r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</w:rPr>
        <w:t>sysctl</w:t>
      </w:r>
      <w:proofErr w:type="spellEnd"/>
      <w:r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</w:rPr>
        <w:t xml:space="preserve"> </w:t>
      </w:r>
      <w:proofErr w:type="spellStart"/>
      <w:proofErr w:type="gramStart"/>
      <w:r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</w:rPr>
        <w:t>fs.file</w:t>
      </w:r>
      <w:proofErr w:type="gramEnd"/>
      <w:r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</w:rPr>
        <w:t>-max</w:t>
      </w:r>
      <w:proofErr w:type="spellEnd"/>
    </w:p>
    <w:p w14:paraId="50741FF3" w14:textId="77777777" w:rsidR="00B74803" w:rsidRDefault="006B7311">
      <w:pPr>
        <w:pStyle w:val="BodyText"/>
        <w:spacing w:line="264" w:lineRule="auto"/>
        <w:ind w:left="720"/>
        <w:rPr>
          <w:rFonts w:ascii="Roboto;sans-serif" w:hAnsi="Roboto;sans-serif"/>
          <w:color w:val="333333"/>
          <w:sz w:val="21"/>
        </w:rPr>
      </w:pPr>
      <w:r>
        <w:rPr>
          <w:sz w:val="21"/>
        </w:rPr>
        <w:t>Выведем ограничение на количество открытых файлов для одного процесса текущего пользователя:</w:t>
      </w:r>
    </w:p>
    <w:p w14:paraId="11FA99A0" w14:textId="77777777" w:rsidR="00B74803" w:rsidRDefault="006B7311">
      <w:pPr>
        <w:pStyle w:val="BodyText"/>
        <w:spacing w:after="150"/>
      </w:pPr>
      <w:r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</w:rPr>
        <w:t xml:space="preserve"># </w:t>
      </w:r>
      <w:proofErr w:type="spellStart"/>
      <w:r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</w:rPr>
        <w:t>ulimit</w:t>
      </w:r>
      <w:proofErr w:type="spellEnd"/>
      <w:r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</w:rPr>
        <w:t xml:space="preserve"> -n</w:t>
      </w:r>
    </w:p>
    <w:p w14:paraId="55E45BA0" w14:textId="77777777" w:rsidR="00B74803" w:rsidRDefault="006B7311">
      <w:pPr>
        <w:pStyle w:val="BodyText"/>
        <w:spacing w:line="264" w:lineRule="auto"/>
        <w:ind w:left="720"/>
        <w:rPr>
          <w:rFonts w:ascii="Roboto;sans-serif" w:hAnsi="Roboto;sans-serif"/>
          <w:color w:val="333333"/>
          <w:sz w:val="21"/>
        </w:rPr>
      </w:pPr>
      <w:r>
        <w:rPr>
          <w:sz w:val="21"/>
        </w:rPr>
        <w:t>Выведем максимальное количество для одного пользователя (</w:t>
      </w:r>
      <w:proofErr w:type="spellStart"/>
      <w:r>
        <w:rPr>
          <w:sz w:val="21"/>
        </w:rPr>
        <w:t>max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user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processes</w:t>
      </w:r>
      <w:proofErr w:type="spellEnd"/>
      <w:r>
        <w:rPr>
          <w:sz w:val="21"/>
        </w:rPr>
        <w:t>):</w:t>
      </w:r>
    </w:p>
    <w:p w14:paraId="349BF46C" w14:textId="77777777" w:rsidR="00B74803" w:rsidRDefault="006B7311">
      <w:pPr>
        <w:pStyle w:val="BodyText"/>
        <w:spacing w:after="150"/>
      </w:pPr>
      <w:r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</w:rPr>
        <w:t xml:space="preserve"># </w:t>
      </w:r>
      <w:proofErr w:type="spellStart"/>
      <w:r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</w:rPr>
        <w:t>ulimit</w:t>
      </w:r>
      <w:proofErr w:type="spellEnd"/>
      <w:r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</w:rPr>
        <w:t xml:space="preserve"> –u</w:t>
      </w:r>
    </w:p>
    <w:p w14:paraId="5DFCB145" w14:textId="77777777" w:rsidR="00B74803" w:rsidRDefault="006B7311">
      <w:pPr>
        <w:pStyle w:val="BodyText"/>
        <w:spacing w:line="264" w:lineRule="auto"/>
        <w:ind w:left="720"/>
        <w:rPr>
          <w:rFonts w:ascii="Roboto;sans-serif" w:hAnsi="Roboto;sans-serif"/>
          <w:color w:val="333333"/>
          <w:sz w:val="21"/>
        </w:rPr>
      </w:pPr>
      <w:r>
        <w:rPr>
          <w:sz w:val="21"/>
        </w:rPr>
        <w:t>Для вывода Soft-ограничения:</w:t>
      </w:r>
    </w:p>
    <w:p w14:paraId="42297C55" w14:textId="77777777" w:rsidR="00B74803" w:rsidRDefault="006B7311">
      <w:pPr>
        <w:pStyle w:val="BodyText"/>
        <w:spacing w:after="150"/>
      </w:pPr>
      <w:r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</w:rPr>
        <w:t xml:space="preserve"># </w:t>
      </w:r>
      <w:proofErr w:type="spellStart"/>
      <w:r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</w:rPr>
        <w:t>ulimit</w:t>
      </w:r>
      <w:proofErr w:type="spellEnd"/>
      <w:r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</w:rPr>
        <w:t xml:space="preserve"> -</w:t>
      </w:r>
      <w:proofErr w:type="spellStart"/>
      <w:r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</w:rPr>
        <w:t>Sn</w:t>
      </w:r>
      <w:proofErr w:type="spellEnd"/>
    </w:p>
    <w:p w14:paraId="4C93A1AB" w14:textId="77777777" w:rsidR="00B74803" w:rsidRDefault="006B7311">
      <w:pPr>
        <w:pStyle w:val="BodyText"/>
        <w:spacing w:line="264" w:lineRule="auto"/>
        <w:ind w:left="720"/>
        <w:rPr>
          <w:sz w:val="21"/>
        </w:rPr>
      </w:pPr>
      <w:r>
        <w:rPr>
          <w:sz w:val="21"/>
        </w:rPr>
        <w:t>Для вывода Hard-ограничения:</w:t>
      </w:r>
    </w:p>
    <w:p w14:paraId="56AE0053" w14:textId="77777777" w:rsidR="00B74803" w:rsidRDefault="006B7311">
      <w:pPr>
        <w:pStyle w:val="BodyText"/>
        <w:spacing w:after="150"/>
      </w:pPr>
      <w:r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</w:rPr>
        <w:t xml:space="preserve"># </w:t>
      </w:r>
      <w:proofErr w:type="spellStart"/>
      <w:r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</w:rPr>
        <w:t>ulimit</w:t>
      </w:r>
      <w:proofErr w:type="spellEnd"/>
      <w:r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</w:rPr>
        <w:t xml:space="preserve"> -</w:t>
      </w:r>
      <w:proofErr w:type="spellStart"/>
      <w:r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</w:rPr>
        <w:t>Hn</w:t>
      </w:r>
      <w:proofErr w:type="spellEnd"/>
    </w:p>
    <w:p w14:paraId="6C4F5CDF" w14:textId="77777777" w:rsidR="00B74803" w:rsidRDefault="006B7311">
      <w:pPr>
        <w:pStyle w:val="BodyText"/>
        <w:spacing w:line="264" w:lineRule="auto"/>
        <w:ind w:left="720"/>
        <w:rPr>
          <w:rFonts w:ascii="Roboto;sans-serif" w:hAnsi="Roboto;sans-serif"/>
          <w:color w:val="333333"/>
          <w:sz w:val="21"/>
        </w:rPr>
      </w:pPr>
      <w:r>
        <w:rPr>
          <w:sz w:val="21"/>
        </w:rPr>
        <w:lastRenderedPageBreak/>
        <w:t xml:space="preserve">Например, вы получили ошибку </w:t>
      </w:r>
      <w:proofErr w:type="spellStart"/>
      <w:r>
        <w:rPr>
          <w:sz w:val="21"/>
        </w:rPr>
        <w:t>too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many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open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files</w:t>
      </w:r>
      <w:proofErr w:type="spellEnd"/>
      <w:r>
        <w:rPr>
          <w:sz w:val="21"/>
        </w:rPr>
        <w:t xml:space="preserve"> для nginx. Проверьте, сколько файлов разрешено открывать процессу этому пользователю:</w:t>
      </w:r>
    </w:p>
    <w:p w14:paraId="3BAAC65B" w14:textId="77777777" w:rsidR="00B74803" w:rsidRPr="009F7052" w:rsidRDefault="006B7311">
      <w:pPr>
        <w:pStyle w:val="BodyText"/>
        <w:spacing w:after="150"/>
        <w:rPr>
          <w:lang w:val="en-US"/>
        </w:rPr>
      </w:pPr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 xml:space="preserve">$ </w:t>
      </w:r>
      <w:proofErr w:type="spellStart"/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>sudo</w:t>
      </w:r>
      <w:proofErr w:type="spellEnd"/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 xml:space="preserve"> -u nginx bash -c '</w:t>
      </w:r>
      <w:proofErr w:type="spellStart"/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>ulimit</w:t>
      </w:r>
      <w:proofErr w:type="spellEnd"/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 xml:space="preserve"> -n'</w:t>
      </w:r>
    </w:p>
    <w:p w14:paraId="218867E7" w14:textId="77777777" w:rsidR="00B74803" w:rsidRDefault="006B7311">
      <w:pPr>
        <w:pStyle w:val="BodyText"/>
        <w:spacing w:line="264" w:lineRule="auto"/>
        <w:ind w:left="720"/>
        <w:rPr>
          <w:rFonts w:ascii="Roboto;sans-serif" w:hAnsi="Roboto;sans-serif"/>
          <w:color w:val="333333"/>
          <w:sz w:val="21"/>
        </w:rPr>
      </w:pPr>
      <w:r>
        <w:rPr>
          <w:sz w:val="21"/>
        </w:rPr>
        <w:t xml:space="preserve">В старых ядрах Linux значение </w:t>
      </w:r>
      <w:proofErr w:type="spellStart"/>
      <w:proofErr w:type="gramStart"/>
      <w:r>
        <w:rPr>
          <w:sz w:val="21"/>
        </w:rPr>
        <w:t>fs.file</w:t>
      </w:r>
      <w:proofErr w:type="gramEnd"/>
      <w:r>
        <w:rPr>
          <w:sz w:val="21"/>
        </w:rPr>
        <w:t>-max</w:t>
      </w:r>
      <w:proofErr w:type="spellEnd"/>
      <w:r>
        <w:rPr>
          <w:sz w:val="21"/>
        </w:rPr>
        <w:t xml:space="preserve"> может быть равно 10000. Поэтому проверьте это значение и увеличьте его, чтобы оно было </w:t>
      </w:r>
      <w:proofErr w:type="gramStart"/>
      <w:r>
        <w:rPr>
          <w:sz w:val="21"/>
        </w:rPr>
        <w:t>больше</w:t>
      </w:r>
      <w:proofErr w:type="gramEnd"/>
      <w:r>
        <w:rPr>
          <w:sz w:val="21"/>
        </w:rPr>
        <w:t xml:space="preserve"> чем ограничение в </w:t>
      </w:r>
      <w:proofErr w:type="spellStart"/>
      <w:r>
        <w:rPr>
          <w:sz w:val="21"/>
        </w:rPr>
        <w:t>limits.conf</w:t>
      </w:r>
      <w:proofErr w:type="spellEnd"/>
      <w:r>
        <w:rPr>
          <w:sz w:val="21"/>
        </w:rPr>
        <w:t>:</w:t>
      </w:r>
    </w:p>
    <w:p w14:paraId="0906D067" w14:textId="77777777" w:rsidR="00B74803" w:rsidRPr="009F7052" w:rsidRDefault="006B7311">
      <w:pPr>
        <w:pStyle w:val="BodyText"/>
        <w:spacing w:after="150"/>
        <w:rPr>
          <w:lang w:val="en-US"/>
        </w:rPr>
      </w:pPr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 xml:space="preserve"># </w:t>
      </w:r>
      <w:proofErr w:type="spellStart"/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>sysctl</w:t>
      </w:r>
      <w:proofErr w:type="spellEnd"/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 xml:space="preserve"> -w </w:t>
      </w:r>
      <w:proofErr w:type="spellStart"/>
      <w:proofErr w:type="gramStart"/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>fs.file</w:t>
      </w:r>
      <w:proofErr w:type="spellEnd"/>
      <w:proofErr w:type="gramEnd"/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>-max=500000</w:t>
      </w:r>
    </w:p>
    <w:p w14:paraId="6575BDD5" w14:textId="77777777" w:rsidR="00B74803" w:rsidRDefault="006B7311">
      <w:pPr>
        <w:pStyle w:val="BodyText"/>
        <w:spacing w:line="264" w:lineRule="auto"/>
        <w:ind w:left="720"/>
        <w:rPr>
          <w:rFonts w:ascii="Roboto;sans-serif" w:hAnsi="Roboto;sans-serif"/>
          <w:color w:val="333333"/>
          <w:sz w:val="21"/>
        </w:rPr>
      </w:pPr>
      <w:r>
        <w:rPr>
          <w:sz w:val="21"/>
        </w:rPr>
        <w:t xml:space="preserve">После изменений, перезапустите терминал и проверьте значение лимита </w:t>
      </w:r>
      <w:proofErr w:type="spellStart"/>
      <w:r>
        <w:rPr>
          <w:sz w:val="21"/>
        </w:rPr>
        <w:t>max_open_files</w:t>
      </w:r>
      <w:proofErr w:type="spellEnd"/>
      <w:r>
        <w:rPr>
          <w:sz w:val="21"/>
        </w:rPr>
        <w:t>:</w:t>
      </w:r>
    </w:p>
    <w:p w14:paraId="710079FB" w14:textId="77777777" w:rsidR="00B74803" w:rsidRDefault="006B7311">
      <w:pPr>
        <w:pStyle w:val="BodyText"/>
        <w:spacing w:after="150"/>
      </w:pPr>
      <w:r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</w:rPr>
        <w:t xml:space="preserve"># </w:t>
      </w:r>
      <w:proofErr w:type="spellStart"/>
      <w:r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</w:rPr>
        <w:t>ulimit</w:t>
      </w:r>
      <w:proofErr w:type="spellEnd"/>
      <w:r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</w:rPr>
        <w:t xml:space="preserve"> -n</w:t>
      </w:r>
    </w:p>
    <w:p w14:paraId="3A5477B6" w14:textId="77777777" w:rsidR="00B74803" w:rsidRDefault="006B7311">
      <w:pPr>
        <w:pStyle w:val="BodyText"/>
        <w:spacing w:line="264" w:lineRule="auto"/>
        <w:ind w:left="720"/>
      </w:pPr>
      <w:r>
        <w:rPr>
          <w:sz w:val="21"/>
        </w:rPr>
        <w:t xml:space="preserve">Вы можете изменить лимит на количество открытых файловых дескрипторов для конкретного сервиса, а не для всей системы. Рассмотрим на примере </w:t>
      </w:r>
      <w:proofErr w:type="spellStart"/>
      <w:r>
        <w:rPr>
          <w:sz w:val="21"/>
        </w:rPr>
        <w:t>apache</w:t>
      </w:r>
      <w:proofErr w:type="spellEnd"/>
      <w:r>
        <w:rPr>
          <w:sz w:val="21"/>
        </w:rPr>
        <w:t>. Чтобы изменить значения, откройте настройки службы через </w:t>
      </w:r>
      <w:proofErr w:type="spellStart"/>
      <w:r>
        <w:fldChar w:fldCharType="begin"/>
      </w:r>
      <w:r>
        <w:instrText>HYPERLINK "https://winitpro.ru/index.php/2019/10/11/avtozagruzka-servisov-i-skriptov-v-linux/" \h</w:instrText>
      </w:r>
      <w:r>
        <w:fldChar w:fldCharType="separate"/>
      </w:r>
      <w:r>
        <w:rPr>
          <w:rStyle w:val="Hyperlink"/>
          <w:color w:val="auto"/>
          <w:sz w:val="21"/>
        </w:rPr>
        <w:t>systemctl</w:t>
      </w:r>
      <w:proofErr w:type="spellEnd"/>
      <w:r>
        <w:fldChar w:fldCharType="end"/>
      </w:r>
      <w:r>
        <w:rPr>
          <w:sz w:val="21"/>
        </w:rPr>
        <w:t>:</w:t>
      </w:r>
    </w:p>
    <w:p w14:paraId="55815FC0" w14:textId="77777777" w:rsidR="00B74803" w:rsidRDefault="006B7311">
      <w:pPr>
        <w:pStyle w:val="BodyText"/>
        <w:spacing w:after="150"/>
      </w:pPr>
      <w:r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</w:rPr>
        <w:t xml:space="preserve"># </w:t>
      </w:r>
      <w:proofErr w:type="spellStart"/>
      <w:r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</w:rPr>
        <w:t>systemctl</w:t>
      </w:r>
      <w:proofErr w:type="spellEnd"/>
      <w:r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</w:rPr>
        <w:t xml:space="preserve"> </w:t>
      </w:r>
      <w:proofErr w:type="spellStart"/>
      <w:r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</w:rPr>
        <w:t>edit</w:t>
      </w:r>
      <w:proofErr w:type="spellEnd"/>
      <w:r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</w:rPr>
        <w:t xml:space="preserve"> </w:t>
      </w:r>
      <w:proofErr w:type="spellStart"/>
      <w:proofErr w:type="gramStart"/>
      <w:r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</w:rPr>
        <w:t>httpd.service</w:t>
      </w:r>
      <w:proofErr w:type="spellEnd"/>
      <w:proofErr w:type="gramEnd"/>
    </w:p>
    <w:p w14:paraId="5F433266" w14:textId="77777777" w:rsidR="00B74803" w:rsidRDefault="006B7311">
      <w:pPr>
        <w:pStyle w:val="BodyText"/>
        <w:spacing w:line="264" w:lineRule="auto"/>
        <w:ind w:left="720"/>
        <w:rPr>
          <w:rFonts w:ascii="Roboto;sans-serif" w:hAnsi="Roboto;sans-serif"/>
          <w:color w:val="333333"/>
          <w:sz w:val="21"/>
        </w:rPr>
      </w:pPr>
      <w:r>
        <w:rPr>
          <w:sz w:val="21"/>
        </w:rPr>
        <w:t>После изменения, нужно обновить конфигурацию сервиса и перезапустить его:</w:t>
      </w:r>
    </w:p>
    <w:p w14:paraId="2FF1513E" w14:textId="77777777" w:rsidR="00B74803" w:rsidRPr="009F7052" w:rsidRDefault="006B7311">
      <w:pPr>
        <w:pStyle w:val="BodyText"/>
        <w:spacing w:after="150"/>
        <w:rPr>
          <w:lang w:val="en-US"/>
        </w:rPr>
      </w:pPr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 xml:space="preserve"># </w:t>
      </w:r>
      <w:proofErr w:type="spellStart"/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>systemctl</w:t>
      </w:r>
      <w:proofErr w:type="spellEnd"/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 xml:space="preserve"> daemon-reload</w:t>
      </w:r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br/>
        <w:t xml:space="preserve"># </w:t>
      </w:r>
      <w:proofErr w:type="spellStart"/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>systemctl</w:t>
      </w:r>
      <w:proofErr w:type="spellEnd"/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 xml:space="preserve"> restart </w:t>
      </w:r>
      <w:proofErr w:type="spellStart"/>
      <w:proofErr w:type="gramStart"/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>httpd.service</w:t>
      </w:r>
      <w:proofErr w:type="spellEnd"/>
      <w:proofErr w:type="gramEnd"/>
    </w:p>
    <w:p w14:paraId="57C6775C" w14:textId="77777777" w:rsidR="00B74803" w:rsidRDefault="006B7311">
      <w:pPr>
        <w:pStyle w:val="BodyText"/>
        <w:spacing w:line="264" w:lineRule="auto"/>
        <w:ind w:left="720"/>
        <w:rPr>
          <w:rFonts w:ascii="Roboto;sans-serif" w:hAnsi="Roboto;sans-serif"/>
          <w:color w:val="333333"/>
          <w:sz w:val="21"/>
        </w:rPr>
      </w:pPr>
      <w:r>
        <w:rPr>
          <w:sz w:val="21"/>
        </w:rPr>
        <w:t>Например, вы определил PID сервиса 32724:</w:t>
      </w:r>
    </w:p>
    <w:p w14:paraId="73DDFB55" w14:textId="77777777" w:rsidR="00B74803" w:rsidRPr="009F7052" w:rsidRDefault="006B7311">
      <w:pPr>
        <w:pStyle w:val="BodyText"/>
        <w:spacing w:after="150"/>
        <w:rPr>
          <w:lang w:val="en-US"/>
        </w:rPr>
      </w:pPr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># cat /proc/32724/limits | grep "Max open files”</w:t>
      </w:r>
    </w:p>
    <w:p w14:paraId="25FFCFD6" w14:textId="77777777" w:rsidR="00B74803" w:rsidRDefault="006B7311">
      <w:pPr>
        <w:pStyle w:val="BodyText"/>
        <w:spacing w:line="264" w:lineRule="auto"/>
        <w:ind w:left="720"/>
      </w:pPr>
      <w:r>
        <w:rPr>
          <w:sz w:val="21"/>
        </w:rPr>
        <w:t>После того, как вы увеличил ограничения на количество открытых файлов для сервера, нужно также поправить конфигурационный файл службы. Например, для веб-сервера Nginx в файле конфигурации </w:t>
      </w:r>
      <w:r>
        <w:rPr>
          <w:rStyle w:val="Strong"/>
          <w:b w:val="0"/>
          <w:sz w:val="21"/>
        </w:rPr>
        <w:t>/</w:t>
      </w:r>
      <w:proofErr w:type="spellStart"/>
      <w:r>
        <w:rPr>
          <w:rStyle w:val="Strong"/>
          <w:b w:val="0"/>
          <w:sz w:val="21"/>
        </w:rPr>
        <w:t>etc</w:t>
      </w:r>
      <w:proofErr w:type="spellEnd"/>
      <w:r>
        <w:rPr>
          <w:rStyle w:val="Strong"/>
          <w:b w:val="0"/>
          <w:sz w:val="21"/>
        </w:rPr>
        <w:t>/nginx/</w:t>
      </w:r>
      <w:proofErr w:type="spellStart"/>
      <w:r>
        <w:rPr>
          <w:rStyle w:val="Strong"/>
          <w:b w:val="0"/>
          <w:sz w:val="21"/>
        </w:rPr>
        <w:t>nginx.conf</w:t>
      </w:r>
      <w:proofErr w:type="spellEnd"/>
      <w:r>
        <w:rPr>
          <w:sz w:val="21"/>
        </w:rPr>
        <w:t> нужно задать значение в директиве:</w:t>
      </w:r>
    </w:p>
    <w:p w14:paraId="61D50434" w14:textId="77777777" w:rsidR="00B74803" w:rsidRDefault="006B7311">
      <w:pPr>
        <w:pStyle w:val="a7"/>
        <w:pBdr>
          <w:top w:val="single" w:sz="2" w:space="7" w:color="CCCCCC"/>
          <w:left w:val="single" w:sz="2" w:space="7" w:color="CCCCCC"/>
          <w:bottom w:val="single" w:sz="2" w:space="7" w:color="CCCCCC"/>
        </w:pBdr>
        <w:shd w:val="clear" w:color="auto" w:fill="F5F5F5"/>
        <w:spacing w:after="150" w:line="336" w:lineRule="auto"/>
        <w:rPr>
          <w:rFonts w:ascii="Menlo;Monaco;Consolas;courier n" w:hAnsi="Menlo;Monaco;Consolas;courier n"/>
          <w:color w:val="333333"/>
        </w:rPr>
      </w:pPr>
      <w:proofErr w:type="spellStart"/>
      <w:r>
        <w:rPr>
          <w:rFonts w:ascii="Menlo;Monaco;Consolas;courier n" w:hAnsi="Menlo;Monaco;Consolas;courier n"/>
          <w:color w:val="333333"/>
        </w:rPr>
        <w:t>worker_rlimit_nofile</w:t>
      </w:r>
      <w:proofErr w:type="spellEnd"/>
      <w:r>
        <w:rPr>
          <w:rFonts w:ascii="Menlo;Monaco;Consolas;courier n" w:hAnsi="Menlo;Monaco;Consolas;courier n"/>
          <w:color w:val="333333"/>
        </w:rPr>
        <w:t xml:space="preserve"> 16000</w:t>
      </w:r>
    </w:p>
    <w:p w14:paraId="440F3953" w14:textId="77777777" w:rsidR="00B74803" w:rsidRDefault="006B7311">
      <w:pPr>
        <w:pStyle w:val="BodyText"/>
        <w:spacing w:line="264" w:lineRule="auto"/>
        <w:ind w:left="720"/>
      </w:pPr>
      <w:r>
        <w:rPr>
          <w:sz w:val="21"/>
        </w:rPr>
        <w:t>При настройке Nginx на </w:t>
      </w:r>
      <w:hyperlink r:id="rId104">
        <w:r>
          <w:rPr>
            <w:rStyle w:val="Hyperlink"/>
            <w:color w:val="auto"/>
            <w:sz w:val="21"/>
          </w:rPr>
          <w:t>высоконагруженном</w:t>
        </w:r>
      </w:hyperlink>
      <w:r>
        <w:rPr>
          <w:sz w:val="21"/>
        </w:rPr>
        <w:t xml:space="preserve"> 8-ядерном сервере с </w:t>
      </w:r>
      <w:proofErr w:type="spellStart"/>
      <w:r>
        <w:rPr>
          <w:sz w:val="21"/>
        </w:rPr>
        <w:t>worker_connections</w:t>
      </w:r>
      <w:proofErr w:type="spellEnd"/>
      <w:r>
        <w:rPr>
          <w:sz w:val="21"/>
        </w:rPr>
        <w:t xml:space="preserve"> 8192 нужно в </w:t>
      </w:r>
      <w:proofErr w:type="spellStart"/>
      <w:r>
        <w:rPr>
          <w:sz w:val="21"/>
        </w:rPr>
        <w:t>worker_rlimit_nofile</w:t>
      </w:r>
      <w:proofErr w:type="spellEnd"/>
      <w:r>
        <w:rPr>
          <w:sz w:val="21"/>
        </w:rPr>
        <w:t xml:space="preserve"> указать 8192*2*8 (</w:t>
      </w:r>
      <w:proofErr w:type="spellStart"/>
      <w:r>
        <w:fldChar w:fldCharType="begin"/>
      </w:r>
      <w:r>
        <w:instrText>HYPERLINK "https://winitpro.ru/index.php/2019/11/15/virtualnaya-mashina-vcpu-cores/" \h</w:instrText>
      </w:r>
      <w:r>
        <w:fldChar w:fldCharType="separate"/>
      </w:r>
      <w:r>
        <w:rPr>
          <w:rStyle w:val="Hyperlink"/>
          <w:color w:val="auto"/>
          <w:sz w:val="21"/>
        </w:rPr>
        <w:t>vCPU</w:t>
      </w:r>
      <w:proofErr w:type="spellEnd"/>
      <w:r>
        <w:fldChar w:fldCharType="end"/>
      </w:r>
      <w:r>
        <w:rPr>
          <w:sz w:val="21"/>
        </w:rPr>
        <w:t>) = 131072.</w:t>
      </w:r>
    </w:p>
    <w:p w14:paraId="1716F75A" w14:textId="77777777" w:rsidR="00B74803" w:rsidRDefault="006B7311">
      <w:pPr>
        <w:pStyle w:val="BodyText"/>
        <w:spacing w:line="264" w:lineRule="auto"/>
        <w:ind w:left="720"/>
        <w:rPr>
          <w:sz w:val="21"/>
        </w:rPr>
      </w:pPr>
      <w:r>
        <w:rPr>
          <w:sz w:val="21"/>
        </w:rPr>
        <w:t>После чего выполнить рестарт Nginx:</w:t>
      </w:r>
    </w:p>
    <w:p w14:paraId="671BF522" w14:textId="77777777" w:rsidR="00B74803" w:rsidRPr="009F7052" w:rsidRDefault="006B7311">
      <w:pPr>
        <w:pStyle w:val="BodyText"/>
        <w:spacing w:after="150"/>
        <w:rPr>
          <w:lang w:val="en-US"/>
        </w:rPr>
      </w:pPr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># nginx -t &amp;&amp; service nginx -s reload</w:t>
      </w:r>
    </w:p>
    <w:p w14:paraId="36981775" w14:textId="77777777" w:rsidR="00B74803" w:rsidRDefault="006B7311">
      <w:pPr>
        <w:pStyle w:val="BodyText"/>
        <w:spacing w:line="264" w:lineRule="auto"/>
        <w:ind w:left="720"/>
        <w:rPr>
          <w:rFonts w:ascii="Roboto;sans-serif" w:hAnsi="Roboto;sans-serif"/>
          <w:color w:val="333333"/>
          <w:sz w:val="21"/>
        </w:rPr>
      </w:pPr>
      <w:r>
        <w:rPr>
          <w:sz w:val="21"/>
        </w:rPr>
        <w:t xml:space="preserve">Для </w:t>
      </w:r>
      <w:proofErr w:type="spellStart"/>
      <w:r>
        <w:rPr>
          <w:sz w:val="21"/>
        </w:rPr>
        <w:t>apache</w:t>
      </w:r>
      <w:proofErr w:type="spellEnd"/>
      <w:r>
        <w:rPr>
          <w:sz w:val="21"/>
        </w:rPr>
        <w:t>, нужно создать директорию:</w:t>
      </w:r>
    </w:p>
    <w:p w14:paraId="03C8B1E2" w14:textId="77777777" w:rsidR="00B74803" w:rsidRPr="009F7052" w:rsidRDefault="006B7311">
      <w:pPr>
        <w:pStyle w:val="BodyText"/>
        <w:spacing w:after="150"/>
        <w:rPr>
          <w:lang w:val="en-US"/>
        </w:rPr>
      </w:pPr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 xml:space="preserve"># </w:t>
      </w:r>
      <w:proofErr w:type="spellStart"/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>mkdir</w:t>
      </w:r>
      <w:proofErr w:type="spellEnd"/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 xml:space="preserve"> </w:t>
      </w:r>
      <w:proofErr w:type="gramStart"/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>/lib/</w:t>
      </w:r>
      <w:proofErr w:type="spellStart"/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>systemd</w:t>
      </w:r>
      <w:proofErr w:type="spellEnd"/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>/system/</w:t>
      </w:r>
      <w:proofErr w:type="spellStart"/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>httpd.service.d</w:t>
      </w:r>
      <w:proofErr w:type="spellEnd"/>
      <w:proofErr w:type="gramEnd"/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>/</w:t>
      </w:r>
    </w:p>
    <w:p w14:paraId="455CDE6D" w14:textId="77777777" w:rsidR="00B74803" w:rsidRDefault="006B7311">
      <w:pPr>
        <w:pStyle w:val="BodyText"/>
        <w:spacing w:line="264" w:lineRule="auto"/>
        <w:ind w:left="720"/>
        <w:rPr>
          <w:sz w:val="21"/>
        </w:rPr>
      </w:pPr>
      <w:r>
        <w:rPr>
          <w:sz w:val="21"/>
        </w:rPr>
        <w:t xml:space="preserve">После этого создайте файл </w:t>
      </w:r>
      <w:proofErr w:type="spellStart"/>
      <w:r>
        <w:rPr>
          <w:sz w:val="21"/>
        </w:rPr>
        <w:t>limit_nofile.conf</w:t>
      </w:r>
      <w:proofErr w:type="spellEnd"/>
      <w:r>
        <w:rPr>
          <w:sz w:val="21"/>
        </w:rPr>
        <w:t>:</w:t>
      </w:r>
    </w:p>
    <w:p w14:paraId="16CDE5B3" w14:textId="77777777" w:rsidR="00B74803" w:rsidRPr="009F7052" w:rsidRDefault="006B7311">
      <w:pPr>
        <w:pStyle w:val="BodyText"/>
        <w:spacing w:after="150"/>
        <w:rPr>
          <w:lang w:val="en-US"/>
        </w:rPr>
      </w:pPr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># nano /lib/</w:t>
      </w:r>
      <w:proofErr w:type="spellStart"/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>systemd</w:t>
      </w:r>
      <w:proofErr w:type="spellEnd"/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>/system/</w:t>
      </w:r>
      <w:proofErr w:type="spellStart"/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>httpd.service.d</w:t>
      </w:r>
      <w:proofErr w:type="spellEnd"/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>/</w:t>
      </w:r>
      <w:proofErr w:type="spellStart"/>
      <w:r w:rsidRPr="009F7052"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  <w:lang w:val="en-US"/>
        </w:rPr>
        <w:t>limit_nofile.conf</w:t>
      </w:r>
      <w:proofErr w:type="spellEnd"/>
    </w:p>
    <w:p w14:paraId="73F1BF4B" w14:textId="77777777" w:rsidR="00B74803" w:rsidRDefault="006B7311">
      <w:pPr>
        <w:pStyle w:val="BodyText"/>
        <w:spacing w:line="264" w:lineRule="auto"/>
        <w:ind w:left="720"/>
        <w:rPr>
          <w:rFonts w:ascii="Roboto;sans-serif" w:hAnsi="Roboto;sans-serif"/>
          <w:color w:val="333333"/>
          <w:sz w:val="21"/>
        </w:rPr>
      </w:pPr>
      <w:r>
        <w:rPr>
          <w:sz w:val="21"/>
        </w:rPr>
        <w:t>И добавьте в него:</w:t>
      </w:r>
    </w:p>
    <w:p w14:paraId="1C449416" w14:textId="77777777" w:rsidR="00B74803" w:rsidRDefault="006B7311">
      <w:pPr>
        <w:pStyle w:val="a7"/>
        <w:pBdr>
          <w:top w:val="single" w:sz="2" w:space="7" w:color="CCCCCC"/>
          <w:left w:val="single" w:sz="2" w:space="7" w:color="CCCCCC"/>
          <w:bottom w:val="single" w:sz="2" w:space="7" w:color="CCCCCC"/>
        </w:pBdr>
        <w:shd w:val="clear" w:color="auto" w:fill="F5F5F5"/>
        <w:spacing w:after="150" w:line="336" w:lineRule="auto"/>
        <w:rPr>
          <w:rFonts w:ascii="Menlo;Monaco;Consolas;courier n" w:hAnsi="Menlo;Monaco;Consolas;courier n"/>
          <w:color w:val="333333"/>
        </w:rPr>
      </w:pPr>
      <w:r>
        <w:rPr>
          <w:rFonts w:ascii="Menlo;Monaco;Consolas;courier n" w:hAnsi="Menlo;Monaco;Consolas;courier n"/>
          <w:color w:val="333333"/>
        </w:rPr>
        <w:t>[Service]</w:t>
      </w:r>
    </w:p>
    <w:p w14:paraId="0DF1E2F1" w14:textId="77777777" w:rsidR="00B74803" w:rsidRDefault="006B7311">
      <w:pPr>
        <w:pStyle w:val="a7"/>
        <w:pBdr>
          <w:top w:val="single" w:sz="2" w:space="7" w:color="CCCCCC"/>
          <w:left w:val="single" w:sz="2" w:space="7" w:color="CCCCCC"/>
          <w:bottom w:val="single" w:sz="2" w:space="7" w:color="CCCCCC"/>
        </w:pBdr>
        <w:shd w:val="clear" w:color="auto" w:fill="F5F5F5"/>
        <w:spacing w:after="150" w:line="336" w:lineRule="auto"/>
        <w:rPr>
          <w:rFonts w:ascii="Menlo;Monaco;Consolas;courier n" w:hAnsi="Menlo;Monaco;Consolas;courier n"/>
          <w:color w:val="333333"/>
        </w:rPr>
      </w:pPr>
      <w:proofErr w:type="spellStart"/>
      <w:r>
        <w:rPr>
          <w:rFonts w:ascii="Menlo;Monaco;Consolas;courier n" w:hAnsi="Menlo;Monaco;Consolas;courier n"/>
          <w:color w:val="333333"/>
        </w:rPr>
        <w:t>LimitNOFILE</w:t>
      </w:r>
      <w:proofErr w:type="spellEnd"/>
      <w:r>
        <w:rPr>
          <w:rFonts w:ascii="Menlo;Monaco;Consolas;courier n" w:hAnsi="Menlo;Monaco;Consolas;courier n"/>
          <w:color w:val="333333"/>
        </w:rPr>
        <w:t>=16000</w:t>
      </w:r>
    </w:p>
    <w:p w14:paraId="139BEDF4" w14:textId="77777777" w:rsidR="00B74803" w:rsidRDefault="006B7311">
      <w:pPr>
        <w:pStyle w:val="BodyText"/>
        <w:spacing w:line="264" w:lineRule="auto"/>
        <w:ind w:left="720"/>
      </w:pPr>
      <w:r>
        <w:t xml:space="preserve">Не забудьте перезапустить сервис </w:t>
      </w:r>
      <w:proofErr w:type="spellStart"/>
      <w:r>
        <w:t>httpd</w:t>
      </w:r>
      <w:proofErr w:type="spellEnd"/>
      <w:r>
        <w:t>.</w:t>
      </w:r>
    </w:p>
    <w:p w14:paraId="6004582B" w14:textId="77777777" w:rsidR="00B74803" w:rsidRDefault="006B7311">
      <w:pPr>
        <w:pStyle w:val="BodyText"/>
        <w:spacing w:line="264" w:lineRule="auto"/>
        <w:ind w:left="720"/>
        <w:rPr>
          <w:rFonts w:ascii="Roboto;sans-serif" w:hAnsi="Roboto;sans-serif"/>
          <w:color w:val="333333"/>
          <w:sz w:val="21"/>
        </w:rPr>
      </w:pPr>
      <w:r>
        <w:rPr>
          <w:sz w:val="21"/>
        </w:rPr>
        <w:t>Чтобы изменить лимиты на открытые файлы в рамках текущей сессии пользователя, выполните команду:</w:t>
      </w:r>
    </w:p>
    <w:p w14:paraId="21B7621C" w14:textId="77777777" w:rsidR="00B74803" w:rsidRDefault="006B7311">
      <w:pPr>
        <w:pStyle w:val="BodyText"/>
        <w:spacing w:after="150"/>
      </w:pPr>
      <w:r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</w:rPr>
        <w:t xml:space="preserve"># </w:t>
      </w:r>
      <w:proofErr w:type="spellStart"/>
      <w:r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</w:rPr>
        <w:t>ulimit</w:t>
      </w:r>
      <w:proofErr w:type="spellEnd"/>
      <w:r>
        <w:rPr>
          <w:rStyle w:val="a1"/>
          <w:rFonts w:ascii="Menlo;Monaco;Consolas;courier n" w:hAnsi="Menlo;Monaco;Consolas;courier n"/>
          <w:color w:val="C7254E"/>
          <w:sz w:val="18"/>
          <w:shd w:val="clear" w:color="auto" w:fill="F9F2F4"/>
        </w:rPr>
        <w:t xml:space="preserve"> -n 3000</w:t>
      </w:r>
    </w:p>
    <w:p w14:paraId="133B82A6" w14:textId="77777777" w:rsidR="00B74803" w:rsidRDefault="00B74803">
      <w:pPr>
        <w:pStyle w:val="a7"/>
        <w:ind w:left="720"/>
        <w:rPr>
          <w:rFonts w:asciiTheme="minorHAnsi" w:eastAsiaTheme="minorEastAsia" w:hAnsiTheme="minorHAnsi" w:cstheme="minorBidi"/>
        </w:rPr>
      </w:pPr>
    </w:p>
    <w:p w14:paraId="6D0FCFCD" w14:textId="77777777" w:rsidR="00B74803" w:rsidRDefault="006B7311">
      <w:pPr>
        <w:pStyle w:val="Heading2"/>
        <w:rPr>
          <w:rStyle w:val="InternetLink"/>
        </w:rPr>
      </w:pPr>
      <w:hyperlink r:id="rId105">
        <w:r>
          <w:rPr>
            <w:rStyle w:val="Hyperlink"/>
          </w:rPr>
          <w:t>Этапы жизненного цикла ПО</w:t>
        </w:r>
      </w:hyperlink>
    </w:p>
    <w:p w14:paraId="12A3DFD7" w14:textId="77777777" w:rsidR="00B74803" w:rsidRDefault="00B74803"/>
    <w:p w14:paraId="33CEF207" w14:textId="77777777" w:rsidR="00B74803" w:rsidRDefault="006B7311">
      <w:pPr>
        <w:numPr>
          <w:ilvl w:val="0"/>
          <w:numId w:val="4"/>
        </w:numPr>
      </w:pPr>
      <w:r>
        <w:rPr>
          <w:b/>
          <w:bCs/>
        </w:rPr>
        <w:t>Определение потребностей бизнеса</w:t>
      </w:r>
      <w:r>
        <w:t xml:space="preserve">. </w:t>
      </w:r>
    </w:p>
    <w:p w14:paraId="2527D5DB" w14:textId="77777777" w:rsidR="00B74803" w:rsidRDefault="006B7311">
      <w:pPr>
        <w:numPr>
          <w:ilvl w:val="0"/>
          <w:numId w:val="4"/>
        </w:numPr>
      </w:pPr>
      <w:r>
        <w:rPr>
          <w:b/>
          <w:bCs/>
        </w:rPr>
        <w:t>(только для аутсорса) Предпродажа</w:t>
      </w:r>
      <w:r>
        <w:t xml:space="preserve">. </w:t>
      </w:r>
    </w:p>
    <w:p w14:paraId="0443E7D6" w14:textId="77777777" w:rsidR="00B74803" w:rsidRDefault="006B7311">
      <w:pPr>
        <w:numPr>
          <w:ilvl w:val="0"/>
          <w:numId w:val="4"/>
        </w:numPr>
      </w:pPr>
      <w:r>
        <w:rPr>
          <w:b/>
          <w:bCs/>
        </w:rPr>
        <w:t>Инициация</w:t>
      </w:r>
      <w:r>
        <w:t xml:space="preserve">. С этого шага начинаются этапы SDLC (английская аббревиатура для жизненного цикла ПО), в которых принимает участие непосредственно команда разработки. </w:t>
      </w:r>
      <w:proofErr w:type="spellStart"/>
      <w:r>
        <w:t>ТОПы</w:t>
      </w:r>
      <w:proofErr w:type="spellEnd"/>
      <w:r>
        <w:t xml:space="preserve"> команды получают на руки ТЗ, анализируют его и называют +/- точные сроки и стоимость разработки. Если заказчика это не устраивает – начинаются обсуждения, если заказчика все устроило – ПО уходит в разработку.</w:t>
      </w:r>
    </w:p>
    <w:p w14:paraId="3C21B5D7" w14:textId="77777777" w:rsidR="00B74803" w:rsidRDefault="006B7311">
      <w:pPr>
        <w:numPr>
          <w:ilvl w:val="0"/>
          <w:numId w:val="4"/>
        </w:numPr>
      </w:pPr>
      <w:r>
        <w:rPr>
          <w:b/>
          <w:bCs/>
        </w:rPr>
        <w:t>Проектирование/инженерный дизайн</w:t>
      </w:r>
      <w:r>
        <w:t xml:space="preserve">. </w:t>
      </w:r>
    </w:p>
    <w:p w14:paraId="7449BC50" w14:textId="77777777" w:rsidR="00B74803" w:rsidRDefault="006B7311">
      <w:pPr>
        <w:numPr>
          <w:ilvl w:val="0"/>
          <w:numId w:val="4"/>
        </w:numPr>
      </w:pPr>
      <w:r>
        <w:rPr>
          <w:b/>
          <w:bCs/>
        </w:rPr>
        <w:t>Имплементация</w:t>
      </w:r>
      <w:r>
        <w:t>. Непосредственно разработка</w:t>
      </w:r>
    </w:p>
    <w:p w14:paraId="4BCA46A4" w14:textId="77777777" w:rsidR="00B74803" w:rsidRDefault="006B7311">
      <w:pPr>
        <w:numPr>
          <w:ilvl w:val="0"/>
          <w:numId w:val="4"/>
        </w:numPr>
      </w:pPr>
      <w:r>
        <w:rPr>
          <w:b/>
          <w:bCs/>
        </w:rPr>
        <w:t>Тестирование</w:t>
      </w:r>
      <w:r>
        <w:t>.</w:t>
      </w:r>
    </w:p>
    <w:p w14:paraId="2A04EBE7" w14:textId="77777777" w:rsidR="00B74803" w:rsidRDefault="006B7311">
      <w:pPr>
        <w:numPr>
          <w:ilvl w:val="0"/>
          <w:numId w:val="4"/>
        </w:numPr>
      </w:pPr>
      <w:r>
        <w:rPr>
          <w:b/>
          <w:bCs/>
        </w:rPr>
        <w:t>Внедрение</w:t>
      </w:r>
      <w:r>
        <w:t xml:space="preserve">. </w:t>
      </w:r>
    </w:p>
    <w:p w14:paraId="19DACD18" w14:textId="77777777" w:rsidR="00B74803" w:rsidRDefault="006B7311">
      <w:pPr>
        <w:numPr>
          <w:ilvl w:val="0"/>
          <w:numId w:val="4"/>
        </w:numPr>
      </w:pPr>
      <w:r>
        <w:rPr>
          <w:b/>
          <w:bCs/>
        </w:rPr>
        <w:t>Сопровождение</w:t>
      </w:r>
      <w:r>
        <w:t xml:space="preserve">. </w:t>
      </w:r>
    </w:p>
    <w:p w14:paraId="79FAD2D4" w14:textId="77777777" w:rsidR="00B74803" w:rsidRDefault="006B7311">
      <w:pPr>
        <w:numPr>
          <w:ilvl w:val="0"/>
          <w:numId w:val="4"/>
        </w:numPr>
      </w:pPr>
      <w:r>
        <w:rPr>
          <w:b/>
          <w:bCs/>
        </w:rPr>
        <w:t>Смерть</w:t>
      </w:r>
      <w:r>
        <w:t xml:space="preserve">. </w:t>
      </w:r>
    </w:p>
    <w:p w14:paraId="2677094D" w14:textId="77777777" w:rsidR="00B74803" w:rsidRDefault="00B74803">
      <w:pPr>
        <w:ind w:left="360"/>
        <w:rPr>
          <w:b/>
          <w:bCs/>
        </w:rPr>
      </w:pPr>
    </w:p>
    <w:p w14:paraId="3FAC933C" w14:textId="77777777" w:rsidR="00B74803" w:rsidRDefault="006B7311">
      <w:pPr>
        <w:ind w:left="360"/>
        <w:rPr>
          <w:b/>
          <w:bCs/>
        </w:rPr>
      </w:pPr>
      <w:r>
        <w:rPr>
          <w:b/>
          <w:bCs/>
        </w:rPr>
        <w:t>Парадигмы разработки ПО</w:t>
      </w:r>
    </w:p>
    <w:p w14:paraId="5A992A7B" w14:textId="77777777" w:rsidR="00B74803" w:rsidRDefault="006B7311">
      <w:pPr>
        <w:ind w:left="360"/>
        <w:rPr>
          <w:b/>
          <w:bCs/>
        </w:rPr>
      </w:pPr>
      <w:r>
        <w:rPr>
          <w:b/>
          <w:bCs/>
        </w:rPr>
        <w:t>Каскадная</w:t>
      </w:r>
    </w:p>
    <w:p w14:paraId="40FF87AD" w14:textId="77777777" w:rsidR="00B74803" w:rsidRDefault="006B7311">
      <w:pPr>
        <w:ind w:left="360"/>
      </w:pPr>
      <w:r>
        <w:t xml:space="preserve">Идея: делаем сразу весь функционал по ТЗ, смотрим на результат. </w:t>
      </w:r>
    </w:p>
    <w:p w14:paraId="2604CD45" w14:textId="77777777" w:rsidR="00B74803" w:rsidRDefault="006B7311">
      <w:pPr>
        <w:ind w:left="360"/>
        <w:rPr>
          <w:b/>
          <w:bCs/>
        </w:rPr>
      </w:pPr>
      <w:r>
        <w:rPr>
          <w:b/>
          <w:bCs/>
        </w:rPr>
        <w:t>Гибкая (итеративная)</w:t>
      </w:r>
    </w:p>
    <w:p w14:paraId="2143863E" w14:textId="77777777" w:rsidR="00B74803" w:rsidRDefault="006B7311">
      <w:pPr>
        <w:ind w:left="360"/>
      </w:pPr>
      <w:r>
        <w:t>Идея: делаем минимально жизнеспособный продукт, выпускаем на рынок, пошагово дорабатываем.</w:t>
      </w:r>
    </w:p>
    <w:p w14:paraId="3681B883" w14:textId="77777777" w:rsidR="00B74803" w:rsidRDefault="006B7311">
      <w:pPr>
        <w:ind w:left="360"/>
        <w:rPr>
          <w:b/>
          <w:bCs/>
        </w:rPr>
      </w:pPr>
      <w:r>
        <w:rPr>
          <w:b/>
          <w:bCs/>
        </w:rPr>
        <w:t>Парадигма на стыке</w:t>
      </w:r>
    </w:p>
    <w:p w14:paraId="29905813" w14:textId="77777777" w:rsidR="00B74803" w:rsidRDefault="006B7311">
      <w:pPr>
        <w:ind w:left="360"/>
      </w:pPr>
      <w:r>
        <w:t>смешение принципов каскадной и гибкой парадигмы в разных пропорциях</w:t>
      </w:r>
    </w:p>
    <w:p w14:paraId="218FAC9E" w14:textId="77777777" w:rsidR="00B74803" w:rsidRDefault="006B7311">
      <w:pPr>
        <w:ind w:left="360"/>
      </w:pPr>
      <w:proofErr w:type="spellStart"/>
      <w:r>
        <w:rPr>
          <w:b/>
          <w:bCs/>
        </w:rPr>
        <w:t>Scrum</w:t>
      </w:r>
      <w:proofErr w:type="spellEnd"/>
      <w:r>
        <w:t xml:space="preserve"> отталкивается от спринтов – коротких (2-8 недель) промежутков, на которые команда ставит себе определенные задачи.</w:t>
      </w:r>
    </w:p>
    <w:p w14:paraId="1FDDE977" w14:textId="77777777" w:rsidR="00B74803" w:rsidRDefault="006B7311">
      <w:pPr>
        <w:ind w:left="360"/>
      </w:pPr>
      <w:proofErr w:type="spellStart"/>
      <w:r>
        <w:rPr>
          <w:b/>
          <w:bCs/>
        </w:rPr>
        <w:t>Kanban</w:t>
      </w:r>
      <w:proofErr w:type="spellEnd"/>
      <w:r>
        <w:t xml:space="preserve"> строится вокруг досок (</w:t>
      </w:r>
      <w:proofErr w:type="spellStart"/>
      <w:r>
        <w:t>Trello</w:t>
      </w:r>
      <w:proofErr w:type="spellEnd"/>
      <w:r>
        <w:t xml:space="preserve">, </w:t>
      </w:r>
      <w:proofErr w:type="spellStart"/>
      <w:r>
        <w:t>Jira</w:t>
      </w:r>
      <w:proofErr w:type="spellEnd"/>
      <w:r>
        <w:t xml:space="preserve">) и изолированных задач. Здесь тоже есть </w:t>
      </w:r>
      <w:proofErr w:type="spellStart"/>
      <w:r>
        <w:t>бэклог</w:t>
      </w:r>
      <w:proofErr w:type="spellEnd"/>
      <w:r>
        <w:t>, из которого достаются фичи для реализации. Каждая фича затем делится на простые задачи, которые выкладываются на доску.</w:t>
      </w:r>
    </w:p>
    <w:p w14:paraId="1F523953" w14:textId="77777777" w:rsidR="00B74803" w:rsidRDefault="00B74803">
      <w:pPr>
        <w:ind w:left="360"/>
      </w:pPr>
    </w:p>
    <w:p w14:paraId="306DD662" w14:textId="77777777" w:rsidR="00B74803" w:rsidRDefault="006B7311">
      <w:pPr>
        <w:pStyle w:val="Heading2"/>
      </w:pPr>
      <w:hyperlink r:id="rId106">
        <w:r>
          <w:rPr>
            <w:rStyle w:val="Hyperlink"/>
          </w:rPr>
          <w:t>Основные команды для работы с </w:t>
        </w:r>
        <w:proofErr w:type="spellStart"/>
        <w:r>
          <w:rPr>
            <w:rStyle w:val="Hyperlink"/>
          </w:rPr>
          <w:t>Git</w:t>
        </w:r>
        <w:proofErr w:type="spellEnd"/>
        <w:r>
          <w:rPr>
            <w:rStyle w:val="Hyperlink"/>
          </w:rPr>
          <w:t xml:space="preserve"> и </w:t>
        </w:r>
        <w:proofErr w:type="spellStart"/>
        <w:r>
          <w:rPr>
            <w:rStyle w:val="Hyperlink"/>
          </w:rPr>
          <w:t>GitHub</w:t>
        </w:r>
        <w:proofErr w:type="spellEnd"/>
      </w:hyperlink>
    </w:p>
    <w:p w14:paraId="00C62E0B" w14:textId="77777777" w:rsidR="00B74803" w:rsidRDefault="00B74803">
      <w:pPr>
        <w:ind w:left="360"/>
      </w:pPr>
    </w:p>
    <w:p w14:paraId="4DE11790" w14:textId="77777777" w:rsidR="00B74803" w:rsidRPr="009F7052" w:rsidRDefault="006B7311">
      <w:pPr>
        <w:pStyle w:val="a7"/>
        <w:ind w:left="360"/>
        <w:rPr>
          <w:rFonts w:ascii="monospace;monospace" w:hAnsi="monospace;monospace"/>
          <w:lang w:val="en-US"/>
        </w:rPr>
      </w:pPr>
      <w:r w:rsidRPr="009F7052">
        <w:rPr>
          <w:rFonts w:ascii="monospace;monospace" w:hAnsi="monospace;monospace"/>
          <w:lang w:val="en-US"/>
        </w:rPr>
        <w:t>git --version</w:t>
      </w:r>
    </w:p>
    <w:p w14:paraId="4F51D8AA" w14:textId="77777777" w:rsidR="00B74803" w:rsidRPr="009F7052" w:rsidRDefault="006B7311">
      <w:pPr>
        <w:pStyle w:val="a7"/>
        <w:ind w:left="360"/>
        <w:rPr>
          <w:rFonts w:ascii="monospace;monospace" w:hAnsi="monospace;monospace"/>
          <w:lang w:val="en-US"/>
        </w:rPr>
      </w:pPr>
      <w:r w:rsidRPr="009F7052">
        <w:rPr>
          <w:rFonts w:ascii="monospace;monospace" w:hAnsi="monospace;monospace"/>
          <w:lang w:val="en-US"/>
        </w:rPr>
        <w:t>git config --</w:t>
      </w:r>
      <w:proofErr w:type="gramStart"/>
      <w:r w:rsidRPr="009F7052">
        <w:rPr>
          <w:rFonts w:ascii="monospace;monospace" w:hAnsi="monospace;monospace"/>
          <w:lang w:val="en-US"/>
        </w:rPr>
        <w:t>global  user.name</w:t>
      </w:r>
      <w:proofErr w:type="gramEnd"/>
      <w:r w:rsidRPr="009F7052">
        <w:rPr>
          <w:rFonts w:ascii="monospace;monospace" w:hAnsi="monospace;monospace"/>
          <w:lang w:val="en-US"/>
        </w:rPr>
        <w:t xml:space="preserve"> </w:t>
      </w:r>
      <w:r w:rsidRPr="009F7052">
        <w:rPr>
          <w:rFonts w:ascii="monospace;monospace" w:hAnsi="monospace;monospace"/>
          <w:color w:val="A8FF60"/>
          <w:lang w:val="en-US"/>
        </w:rPr>
        <w:t>"Name Surname"</w:t>
      </w:r>
    </w:p>
    <w:p w14:paraId="11F1BF89" w14:textId="77777777" w:rsidR="00B74803" w:rsidRPr="009F7052" w:rsidRDefault="006B7311">
      <w:pPr>
        <w:pStyle w:val="a7"/>
        <w:ind w:left="360"/>
        <w:rPr>
          <w:rFonts w:ascii="monospace;monospace" w:hAnsi="monospace;monospace"/>
          <w:lang w:val="en-US"/>
        </w:rPr>
      </w:pPr>
      <w:r w:rsidRPr="009F7052">
        <w:rPr>
          <w:rFonts w:ascii="monospace;monospace" w:hAnsi="monospace;monospace"/>
          <w:lang w:val="en-US"/>
        </w:rPr>
        <w:t>git config --</w:t>
      </w:r>
      <w:proofErr w:type="gramStart"/>
      <w:r w:rsidRPr="009F7052">
        <w:rPr>
          <w:rFonts w:ascii="monospace;monospace" w:hAnsi="monospace;monospace"/>
          <w:lang w:val="en-US"/>
        </w:rPr>
        <w:t xml:space="preserve">global  </w:t>
      </w:r>
      <w:proofErr w:type="spellStart"/>
      <w:r w:rsidRPr="009F7052">
        <w:rPr>
          <w:rFonts w:ascii="monospace;monospace" w:hAnsi="monospace;monospace"/>
          <w:lang w:val="en-US"/>
        </w:rPr>
        <w:t>user</w:t>
      </w:r>
      <w:proofErr w:type="gramEnd"/>
      <w:r w:rsidRPr="009F7052">
        <w:rPr>
          <w:rFonts w:ascii="monospace;monospace" w:hAnsi="monospace;monospace"/>
          <w:lang w:val="en-US"/>
        </w:rPr>
        <w:t>.email</w:t>
      </w:r>
      <w:proofErr w:type="spellEnd"/>
      <w:r w:rsidRPr="009F7052">
        <w:rPr>
          <w:rFonts w:ascii="monospace;monospace" w:hAnsi="monospace;monospace"/>
          <w:lang w:val="en-US"/>
        </w:rPr>
        <w:t xml:space="preserve"> </w:t>
      </w:r>
      <w:r w:rsidRPr="009F7052">
        <w:rPr>
          <w:rFonts w:ascii="monospace;monospace" w:hAnsi="monospace;monospace"/>
          <w:color w:val="A8FF60"/>
          <w:lang w:val="en-US"/>
        </w:rPr>
        <w:t>"</w:t>
      </w:r>
      <w:proofErr w:type="spellStart"/>
      <w:proofErr w:type="gramStart"/>
      <w:r w:rsidRPr="009F7052">
        <w:rPr>
          <w:rFonts w:ascii="monospace;monospace" w:hAnsi="monospace;monospace"/>
          <w:color w:val="A8FF60"/>
          <w:lang w:val="en-US"/>
        </w:rPr>
        <w:t>your</w:t>
      </w:r>
      <w:proofErr w:type="gramEnd"/>
      <w:r w:rsidRPr="009F7052">
        <w:rPr>
          <w:rFonts w:ascii="monospace;monospace" w:hAnsi="monospace;monospace"/>
          <w:color w:val="A8FF60"/>
          <w:lang w:val="en-US"/>
        </w:rPr>
        <w:t>@email</w:t>
      </w:r>
      <w:proofErr w:type="spellEnd"/>
      <w:r w:rsidRPr="009F7052">
        <w:rPr>
          <w:rFonts w:ascii="monospace;monospace" w:hAnsi="monospace;monospace"/>
          <w:color w:val="A8FF60"/>
          <w:lang w:val="en-US"/>
        </w:rPr>
        <w:t>"</w:t>
      </w:r>
    </w:p>
    <w:p w14:paraId="024DB314" w14:textId="77777777" w:rsidR="00B74803" w:rsidRDefault="006B7311">
      <w:pPr>
        <w:pStyle w:val="a7"/>
        <w:ind w:left="360"/>
        <w:rPr>
          <w:rFonts w:ascii="monospace;monospace" w:hAnsi="monospace;monospace"/>
        </w:rPr>
      </w:pPr>
      <w:proofErr w:type="spellStart"/>
      <w:r>
        <w:rPr>
          <w:rFonts w:ascii="monospace;monospace" w:hAnsi="monospace;monospace"/>
        </w:rPr>
        <w:t>git</w:t>
      </w:r>
      <w:proofErr w:type="spellEnd"/>
      <w:r>
        <w:rPr>
          <w:rFonts w:ascii="monospace;monospace" w:hAnsi="monospace;monospace"/>
        </w:rPr>
        <w:t xml:space="preserve"> </w:t>
      </w:r>
      <w:proofErr w:type="spellStart"/>
      <w:r>
        <w:rPr>
          <w:rFonts w:ascii="monospace;monospace" w:hAnsi="monospace;monospace"/>
        </w:rPr>
        <w:t>init</w:t>
      </w:r>
      <w:proofErr w:type="spellEnd"/>
    </w:p>
    <w:p w14:paraId="79DBC49A" w14:textId="77777777" w:rsidR="00B74803" w:rsidRDefault="006B7311">
      <w:pPr>
        <w:pStyle w:val="a7"/>
        <w:ind w:left="360"/>
        <w:rPr>
          <w:rFonts w:ascii="monospace;monospace" w:eastAsiaTheme="minorEastAsia" w:hAnsi="monospace;monospace" w:cstheme="minorBidi"/>
          <w:color w:val="7C7C7C"/>
        </w:rPr>
      </w:pPr>
      <w:r>
        <w:rPr>
          <w:rFonts w:asciiTheme="minorHAnsi" w:eastAsiaTheme="minorEastAsia" w:hAnsiTheme="minorHAnsi" w:cstheme="minorBidi"/>
          <w:color w:val="7C7C7C"/>
        </w:rPr>
        <w:t># Добавляем в индекс один файл</w:t>
      </w:r>
    </w:p>
    <w:p w14:paraId="7F124CF1" w14:textId="77777777" w:rsidR="00B74803" w:rsidRDefault="006B7311">
      <w:pPr>
        <w:pStyle w:val="a7"/>
        <w:ind w:left="360"/>
        <w:rPr>
          <w:rFonts w:ascii="monospace;monospace" w:eastAsiaTheme="minorEastAsia" w:hAnsi="monospace;monospace" w:cstheme="minorBidi"/>
        </w:rPr>
      </w:pPr>
      <w:proofErr w:type="spellStart"/>
      <w:r>
        <w:rPr>
          <w:rFonts w:asciiTheme="minorHAnsi" w:eastAsiaTheme="minorEastAsia" w:hAnsiTheme="minorHAnsi" w:cstheme="minorBidi"/>
        </w:rPr>
        <w:t>git</w:t>
      </w:r>
      <w:proofErr w:type="spellEnd"/>
      <w:r>
        <w:rPr>
          <w:rFonts w:asciiTheme="minorHAnsi" w:eastAsiaTheme="minorEastAsia" w:hAnsiTheme="minorHAnsi" w:cstheme="minorBidi"/>
        </w:rPr>
        <w:t xml:space="preserve"> </w:t>
      </w:r>
      <w:proofErr w:type="spellStart"/>
      <w:r>
        <w:rPr>
          <w:rFonts w:asciiTheme="minorHAnsi" w:eastAsiaTheme="minorEastAsia" w:hAnsiTheme="minorHAnsi" w:cstheme="minorBidi"/>
        </w:rPr>
        <w:t>add</w:t>
      </w:r>
      <w:proofErr w:type="spellEnd"/>
      <w:r>
        <w:rPr>
          <w:rFonts w:asciiTheme="minorHAnsi" w:eastAsiaTheme="minorEastAsia" w:hAnsiTheme="minorHAnsi" w:cstheme="minorBidi"/>
        </w:rPr>
        <w:t xml:space="preserve"> </w:t>
      </w:r>
      <w:proofErr w:type="spellStart"/>
      <w:r>
        <w:rPr>
          <w:rFonts w:asciiTheme="minorHAnsi" w:eastAsiaTheme="minorEastAsia" w:hAnsiTheme="minorHAnsi" w:cstheme="minorBidi"/>
        </w:rPr>
        <w:t>file_name</w:t>
      </w:r>
      <w:proofErr w:type="spellEnd"/>
    </w:p>
    <w:p w14:paraId="7C1EBA33" w14:textId="77777777" w:rsidR="00B74803" w:rsidRDefault="006B7311">
      <w:pPr>
        <w:pStyle w:val="a7"/>
        <w:ind w:left="360"/>
        <w:rPr>
          <w:rFonts w:ascii="monospace;monospace" w:eastAsiaTheme="minorEastAsia" w:hAnsi="monospace;monospace" w:cstheme="minorBidi"/>
        </w:rPr>
      </w:pPr>
      <w:r>
        <w:rPr>
          <w:rFonts w:asciiTheme="minorHAnsi" w:eastAsiaTheme="minorEastAsia" w:hAnsiTheme="minorHAnsi" w:cstheme="minorBidi"/>
          <w:color w:val="7C7C7C"/>
        </w:rPr>
        <w:t># Добавляем в индекс несколько файлов</w:t>
      </w:r>
      <w:r>
        <w:rPr>
          <w:rFonts w:asciiTheme="minorHAnsi" w:eastAsiaTheme="minorEastAsia" w:hAnsiTheme="minorHAnsi" w:cstheme="minorBidi"/>
        </w:rPr>
        <w:t xml:space="preserve"> </w:t>
      </w:r>
    </w:p>
    <w:p w14:paraId="41DA3216" w14:textId="77777777" w:rsidR="00B74803" w:rsidRPr="009F7052" w:rsidRDefault="006B7311">
      <w:pPr>
        <w:pStyle w:val="a7"/>
        <w:ind w:left="360"/>
        <w:rPr>
          <w:rFonts w:ascii="monospace;monospace" w:eastAsiaTheme="minorEastAsia" w:hAnsi="monospace;monospace" w:cstheme="minorBidi"/>
          <w:lang w:val="en-US"/>
        </w:rPr>
      </w:pPr>
      <w:r w:rsidRPr="009F7052">
        <w:rPr>
          <w:rFonts w:asciiTheme="minorHAnsi" w:eastAsiaTheme="minorEastAsia" w:hAnsiTheme="minorHAnsi" w:cstheme="minorBidi"/>
          <w:lang w:val="en-US"/>
        </w:rPr>
        <w:t>git add file_name_1 file_name_2 file_name_3</w:t>
      </w:r>
    </w:p>
    <w:p w14:paraId="6AC03DB2" w14:textId="77777777" w:rsidR="00B74803" w:rsidRDefault="006B7311">
      <w:pPr>
        <w:pStyle w:val="a7"/>
        <w:ind w:left="360"/>
        <w:rPr>
          <w:rFonts w:ascii="monospace;monospace" w:eastAsiaTheme="minorEastAsia" w:hAnsi="monospace;monospace" w:cstheme="minorBidi"/>
        </w:rPr>
      </w:pPr>
      <w:r>
        <w:rPr>
          <w:rFonts w:asciiTheme="minorHAnsi" w:eastAsiaTheme="minorEastAsia" w:hAnsiTheme="minorHAnsi" w:cstheme="minorBidi"/>
          <w:color w:val="7C7C7C"/>
        </w:rPr>
        <w:t># Добавляем в индекс все изменённые файлы</w:t>
      </w:r>
      <w:r>
        <w:rPr>
          <w:rFonts w:asciiTheme="minorHAnsi" w:eastAsiaTheme="minorEastAsia" w:hAnsiTheme="minorHAnsi" w:cstheme="minorBidi"/>
        </w:rPr>
        <w:t xml:space="preserve"> </w:t>
      </w:r>
    </w:p>
    <w:p w14:paraId="6C0BCF58" w14:textId="77777777" w:rsidR="00B74803" w:rsidRPr="009F7052" w:rsidRDefault="006B7311">
      <w:pPr>
        <w:pStyle w:val="a7"/>
        <w:ind w:left="360"/>
        <w:rPr>
          <w:rFonts w:ascii="monospace;monospace" w:eastAsiaTheme="minorEastAsia" w:hAnsi="monospace;monospace" w:cstheme="minorBidi"/>
          <w:lang w:val="en-US"/>
        </w:rPr>
      </w:pPr>
      <w:r w:rsidRPr="009F7052">
        <w:rPr>
          <w:rFonts w:asciiTheme="minorHAnsi" w:eastAsiaTheme="minorEastAsia" w:hAnsiTheme="minorHAnsi" w:cstheme="minorBidi"/>
          <w:lang w:val="en-US"/>
        </w:rPr>
        <w:t xml:space="preserve">git </w:t>
      </w:r>
      <w:proofErr w:type="gramStart"/>
      <w:r w:rsidRPr="009F7052">
        <w:rPr>
          <w:rFonts w:asciiTheme="minorHAnsi" w:eastAsiaTheme="minorEastAsia" w:hAnsiTheme="minorHAnsi" w:cstheme="minorBidi"/>
          <w:lang w:val="en-US"/>
        </w:rPr>
        <w:t>add .</w:t>
      </w:r>
      <w:proofErr w:type="gramEnd"/>
    </w:p>
    <w:p w14:paraId="1C1E6293" w14:textId="77777777" w:rsidR="00B74803" w:rsidRPr="009F7052" w:rsidRDefault="006B7311">
      <w:pPr>
        <w:pStyle w:val="a7"/>
        <w:ind w:left="360"/>
        <w:rPr>
          <w:rFonts w:ascii="monospace;monospace" w:hAnsi="monospace;monospace"/>
          <w:lang w:val="en-US"/>
        </w:rPr>
      </w:pPr>
      <w:r w:rsidRPr="009F7052">
        <w:rPr>
          <w:rFonts w:ascii="monospace;monospace" w:hAnsi="monospace;monospace"/>
          <w:lang w:val="en-US"/>
        </w:rPr>
        <w:t xml:space="preserve">git </w:t>
      </w:r>
      <w:r w:rsidRPr="009F7052">
        <w:rPr>
          <w:rFonts w:ascii="monospace;monospace" w:hAnsi="monospace;monospace"/>
          <w:color w:val="E6C07B"/>
          <w:lang w:val="en-US"/>
        </w:rPr>
        <w:t>help</w:t>
      </w:r>
      <w:r w:rsidRPr="009F7052">
        <w:rPr>
          <w:rFonts w:ascii="monospace;monospace" w:hAnsi="monospace;monospace"/>
          <w:lang w:val="en-US"/>
        </w:rPr>
        <w:t xml:space="preserve"> </w:t>
      </w:r>
      <w:proofErr w:type="spellStart"/>
      <w:r w:rsidRPr="009F7052">
        <w:rPr>
          <w:rFonts w:ascii="monospace;monospace" w:hAnsi="monospace;monospace"/>
          <w:lang w:val="en-US"/>
        </w:rPr>
        <w:t>command_name</w:t>
      </w:r>
      <w:proofErr w:type="spellEnd"/>
    </w:p>
    <w:p w14:paraId="54B861C4" w14:textId="77777777" w:rsidR="00B74803" w:rsidRDefault="006B7311">
      <w:pPr>
        <w:pStyle w:val="a7"/>
        <w:ind w:left="360"/>
        <w:rPr>
          <w:rFonts w:ascii="monospace;monospace" w:hAnsi="monospace;monospace"/>
        </w:rPr>
      </w:pPr>
      <w:r>
        <w:rPr>
          <w:rFonts w:ascii="monospace;monospace" w:hAnsi="monospace;monospace"/>
        </w:rPr>
        <w:t xml:space="preserve">$ </w:t>
      </w:r>
      <w:proofErr w:type="spellStart"/>
      <w:r>
        <w:rPr>
          <w:rFonts w:ascii="monospace;monospace" w:hAnsi="monospace;monospace"/>
        </w:rPr>
        <w:t>git</w:t>
      </w:r>
      <w:proofErr w:type="spellEnd"/>
      <w:r>
        <w:rPr>
          <w:rFonts w:ascii="monospace;monospace" w:hAnsi="monospace;monospace"/>
        </w:rPr>
        <w:t xml:space="preserve"> </w:t>
      </w:r>
      <w:proofErr w:type="spellStart"/>
      <w:r>
        <w:rPr>
          <w:rFonts w:ascii="monospace;monospace" w:hAnsi="monospace;monospace"/>
        </w:rPr>
        <w:t>status</w:t>
      </w:r>
      <w:proofErr w:type="spellEnd"/>
      <w:r>
        <w:rPr>
          <w:rFonts w:ascii="monospace;monospace" w:hAnsi="monospace;monospace"/>
        </w:rPr>
        <w:t xml:space="preserve">   </w:t>
      </w:r>
      <w:r>
        <w:rPr>
          <w:rFonts w:ascii="monospace;monospace" w:hAnsi="monospace;monospace"/>
          <w:color w:val="7C7C7C"/>
        </w:rPr>
        <w:t># Запрашиваем текущее состояние репозитория</w:t>
      </w:r>
    </w:p>
    <w:p w14:paraId="408B772B" w14:textId="77777777" w:rsidR="00B74803" w:rsidRPr="009F7052" w:rsidRDefault="006B7311">
      <w:pPr>
        <w:pStyle w:val="a7"/>
        <w:ind w:left="360"/>
        <w:rPr>
          <w:rFonts w:ascii="monospace;monospace" w:hAnsi="monospace;monospace"/>
          <w:lang w:val="en-US"/>
        </w:rPr>
      </w:pPr>
      <w:r w:rsidRPr="009F7052">
        <w:rPr>
          <w:rFonts w:ascii="monospace;monospace" w:hAnsi="monospace;monospace"/>
          <w:lang w:val="en-US"/>
        </w:rPr>
        <w:t xml:space="preserve">git commit -m </w:t>
      </w:r>
      <w:r w:rsidRPr="009F7052">
        <w:rPr>
          <w:rFonts w:ascii="monospace;monospace" w:hAnsi="monospace;monospace"/>
          <w:color w:val="A8FF60"/>
          <w:lang w:val="en-US"/>
        </w:rPr>
        <w:t>"Commit message"</w:t>
      </w:r>
    </w:p>
    <w:p w14:paraId="416773BA" w14:textId="77777777" w:rsidR="00B74803" w:rsidRPr="009F7052" w:rsidRDefault="006B7311">
      <w:pPr>
        <w:pStyle w:val="a7"/>
        <w:ind w:left="360"/>
        <w:rPr>
          <w:lang w:val="en-US"/>
        </w:rPr>
      </w:pPr>
      <w:r w:rsidRPr="009F7052">
        <w:rPr>
          <w:rFonts w:ascii="monospace;monospace" w:hAnsi="monospace;monospace"/>
          <w:color w:val="7C7C7C"/>
          <w:lang w:val="en-US"/>
        </w:rPr>
        <w:t># c</w:t>
      </w:r>
      <w:r>
        <w:rPr>
          <w:rFonts w:ascii="monospace;monospace" w:hAnsi="monospace;monospace"/>
          <w:color w:val="7C7C7C"/>
        </w:rPr>
        <w:t>делать</w:t>
      </w:r>
      <w:r w:rsidRPr="009F7052">
        <w:rPr>
          <w:rFonts w:ascii="monospace;monospace" w:hAnsi="monospace;monospace"/>
          <w:color w:val="7C7C7C"/>
          <w:lang w:val="en-US"/>
        </w:rPr>
        <w:t xml:space="preserve"> </w:t>
      </w:r>
      <w:r>
        <w:rPr>
          <w:rFonts w:ascii="monospace;monospace" w:hAnsi="monospace;monospace"/>
          <w:color w:val="7C7C7C"/>
        </w:rPr>
        <w:t>новый</w:t>
      </w:r>
      <w:r w:rsidRPr="009F7052">
        <w:rPr>
          <w:rFonts w:ascii="monospace;monospace" w:hAnsi="monospace;monospace"/>
          <w:color w:val="7C7C7C"/>
          <w:lang w:val="en-US"/>
        </w:rPr>
        <w:t xml:space="preserve"> </w:t>
      </w:r>
      <w:r>
        <w:rPr>
          <w:rFonts w:ascii="monospace;monospace" w:hAnsi="monospace;monospace"/>
          <w:color w:val="7C7C7C"/>
        </w:rPr>
        <w:t>коммит</w:t>
      </w:r>
      <w:r w:rsidRPr="009F7052">
        <w:rPr>
          <w:rFonts w:ascii="monospace;monospace" w:hAnsi="monospace;monospace"/>
          <w:color w:val="7C7C7C"/>
          <w:lang w:val="en-US"/>
        </w:rPr>
        <w:t xml:space="preserve">, </w:t>
      </w:r>
      <w:r>
        <w:rPr>
          <w:rFonts w:ascii="monospace;monospace" w:hAnsi="monospace;monospace"/>
          <w:color w:val="7C7C7C"/>
        </w:rPr>
        <w:t>минуя</w:t>
      </w:r>
      <w:r w:rsidRPr="009F7052">
        <w:rPr>
          <w:rFonts w:ascii="monospace;monospace" w:hAnsi="monospace;monospace"/>
          <w:color w:val="7C7C7C"/>
          <w:lang w:val="en-US"/>
        </w:rPr>
        <w:t xml:space="preserve"> </w:t>
      </w:r>
      <w:r>
        <w:rPr>
          <w:rFonts w:ascii="monospace;monospace" w:hAnsi="monospace;monospace"/>
          <w:color w:val="7C7C7C"/>
        </w:rPr>
        <w:t>индекс</w:t>
      </w:r>
      <w:r w:rsidRPr="009F7052">
        <w:rPr>
          <w:color w:val="A8FF60"/>
          <w:lang w:val="en-US"/>
        </w:rPr>
        <w:t xml:space="preserve"> </w:t>
      </w:r>
    </w:p>
    <w:p w14:paraId="38CF8EDF" w14:textId="77777777" w:rsidR="00B74803" w:rsidRPr="009F7052" w:rsidRDefault="006B7311">
      <w:pPr>
        <w:pStyle w:val="a7"/>
        <w:ind w:left="360"/>
        <w:rPr>
          <w:rFonts w:ascii="monospace;monospace" w:hAnsi="monospace;monospace"/>
          <w:lang w:val="en-US"/>
        </w:rPr>
      </w:pPr>
      <w:r w:rsidRPr="009F7052">
        <w:rPr>
          <w:rFonts w:ascii="monospace;monospace" w:hAnsi="monospace;monospace"/>
          <w:lang w:val="en-US"/>
        </w:rPr>
        <w:t xml:space="preserve">git commit -am </w:t>
      </w:r>
      <w:r w:rsidRPr="009F7052">
        <w:rPr>
          <w:rFonts w:ascii="monospace;monospace" w:hAnsi="monospace;monospace"/>
          <w:color w:val="A8FF60"/>
          <w:lang w:val="en-US"/>
        </w:rPr>
        <w:t>"Commit message"</w:t>
      </w:r>
    </w:p>
    <w:p w14:paraId="0DA8D4DC" w14:textId="77777777" w:rsidR="00B74803" w:rsidRDefault="006B7311">
      <w:pPr>
        <w:pStyle w:val="a7"/>
        <w:ind w:left="360"/>
        <w:rPr>
          <w:rFonts w:ascii="monospace;monospace" w:eastAsiaTheme="minorEastAsia" w:hAnsi="monospace;monospace" w:cstheme="minorBidi"/>
          <w:color w:val="7C7C7C"/>
        </w:rPr>
      </w:pPr>
      <w:r>
        <w:rPr>
          <w:rFonts w:asciiTheme="minorHAnsi" w:eastAsiaTheme="minorEastAsia" w:hAnsiTheme="minorHAnsi" w:cstheme="minorBidi"/>
          <w:color w:val="7C7C7C"/>
        </w:rPr>
        <w:t xml:space="preserve"># перезаписать сообщение последнего коммита </w:t>
      </w:r>
    </w:p>
    <w:p w14:paraId="20FAB937" w14:textId="77777777" w:rsidR="00B74803" w:rsidRDefault="006B7311">
      <w:pPr>
        <w:pStyle w:val="a7"/>
        <w:ind w:left="360"/>
        <w:rPr>
          <w:rFonts w:ascii="monospace;monospace" w:hAnsi="monospace;monospace"/>
        </w:rPr>
      </w:pPr>
      <w:proofErr w:type="spellStart"/>
      <w:r>
        <w:rPr>
          <w:rFonts w:ascii="monospace;monospace" w:hAnsi="monospace;monospace"/>
        </w:rPr>
        <w:lastRenderedPageBreak/>
        <w:t>git</w:t>
      </w:r>
      <w:proofErr w:type="spellEnd"/>
      <w:r>
        <w:rPr>
          <w:rFonts w:ascii="monospace;monospace" w:hAnsi="monospace;monospace"/>
        </w:rPr>
        <w:t xml:space="preserve"> </w:t>
      </w:r>
      <w:proofErr w:type="spellStart"/>
      <w:r>
        <w:rPr>
          <w:rFonts w:ascii="monospace;monospace" w:hAnsi="monospace;monospace"/>
        </w:rPr>
        <w:t>commit</w:t>
      </w:r>
      <w:proofErr w:type="spellEnd"/>
      <w:r>
        <w:rPr>
          <w:rFonts w:ascii="monospace;monospace" w:hAnsi="monospace;monospace"/>
        </w:rPr>
        <w:t xml:space="preserve"> --</w:t>
      </w:r>
      <w:proofErr w:type="spellStart"/>
      <w:r>
        <w:rPr>
          <w:rFonts w:ascii="monospace;monospace" w:hAnsi="monospace;monospace"/>
        </w:rPr>
        <w:t>amend</w:t>
      </w:r>
      <w:proofErr w:type="spellEnd"/>
      <w:r>
        <w:rPr>
          <w:rFonts w:ascii="monospace;monospace" w:hAnsi="monospace;monospace"/>
        </w:rPr>
        <w:t xml:space="preserve"> -m </w:t>
      </w:r>
      <w:r>
        <w:rPr>
          <w:rFonts w:ascii="monospace;monospace" w:hAnsi="monospace;monospace"/>
          <w:color w:val="A8FF60"/>
        </w:rPr>
        <w:t xml:space="preserve">"New </w:t>
      </w:r>
      <w:proofErr w:type="spellStart"/>
      <w:r>
        <w:rPr>
          <w:rFonts w:ascii="monospace;monospace" w:hAnsi="monospace;monospace"/>
          <w:color w:val="A8FF60"/>
        </w:rPr>
        <w:t>commit</w:t>
      </w:r>
      <w:proofErr w:type="spellEnd"/>
      <w:r>
        <w:rPr>
          <w:rFonts w:ascii="monospace;monospace" w:hAnsi="monospace;monospace"/>
          <w:color w:val="A8FF60"/>
        </w:rPr>
        <w:t xml:space="preserve"> </w:t>
      </w:r>
      <w:proofErr w:type="spellStart"/>
      <w:r>
        <w:rPr>
          <w:rFonts w:ascii="monospace;monospace" w:hAnsi="monospace;monospace"/>
          <w:color w:val="A8FF60"/>
        </w:rPr>
        <w:t>message</w:t>
      </w:r>
      <w:proofErr w:type="spellEnd"/>
      <w:r>
        <w:rPr>
          <w:rFonts w:ascii="monospace;monospace" w:hAnsi="monospace;monospace"/>
          <w:color w:val="A8FF60"/>
        </w:rPr>
        <w:t>"</w:t>
      </w:r>
    </w:p>
    <w:p w14:paraId="4DA03CC9" w14:textId="77777777" w:rsidR="00B74803" w:rsidRDefault="006B7311">
      <w:pPr>
        <w:pStyle w:val="a7"/>
        <w:ind w:left="360"/>
        <w:rPr>
          <w:rFonts w:ascii="monospace;monospace" w:hAnsi="monospace;monospace"/>
        </w:rPr>
      </w:pPr>
      <w:proofErr w:type="spellStart"/>
      <w:r>
        <w:rPr>
          <w:rFonts w:ascii="monospace;monospace" w:hAnsi="monospace;monospace"/>
        </w:rPr>
        <w:t>git</w:t>
      </w:r>
      <w:proofErr w:type="spellEnd"/>
      <w:r>
        <w:rPr>
          <w:rFonts w:ascii="monospace;monospace" w:hAnsi="monospace;monospace"/>
        </w:rPr>
        <w:t xml:space="preserve"> </w:t>
      </w:r>
      <w:proofErr w:type="spellStart"/>
      <w:r>
        <w:rPr>
          <w:rFonts w:ascii="monospace;monospace" w:hAnsi="monospace;monospace"/>
          <w:color w:val="E6C07B"/>
        </w:rPr>
        <w:t>log</w:t>
      </w:r>
      <w:proofErr w:type="spellEnd"/>
      <w:r>
        <w:rPr>
          <w:rFonts w:ascii="monospace;monospace" w:hAnsi="monospace;monospace"/>
        </w:rPr>
        <w:t xml:space="preserve">   </w:t>
      </w:r>
      <w:r>
        <w:rPr>
          <w:rFonts w:ascii="monospace;monospace" w:hAnsi="monospace;monospace"/>
          <w:color w:val="7C7C7C"/>
        </w:rPr>
        <w:t># Запрос на просмотр журнала коммитов</w:t>
      </w:r>
    </w:p>
    <w:p w14:paraId="1748C1A4" w14:textId="77777777" w:rsidR="00B74803" w:rsidRDefault="006B7311">
      <w:pPr>
        <w:pStyle w:val="a7"/>
        <w:ind w:left="360"/>
        <w:rPr>
          <w:rFonts w:ascii="monospace;monospace" w:hAnsi="monospace;monospace"/>
        </w:rPr>
      </w:pPr>
      <w:proofErr w:type="spellStart"/>
      <w:r>
        <w:rPr>
          <w:rFonts w:ascii="monospace;monospace" w:hAnsi="monospace;monospace"/>
        </w:rPr>
        <w:t>git</w:t>
      </w:r>
      <w:proofErr w:type="spellEnd"/>
      <w:r>
        <w:rPr>
          <w:rFonts w:ascii="monospace;monospace" w:hAnsi="monospace;monospace"/>
        </w:rPr>
        <w:t xml:space="preserve"> </w:t>
      </w:r>
      <w:proofErr w:type="spellStart"/>
      <w:r>
        <w:rPr>
          <w:rFonts w:ascii="monospace;monospace" w:hAnsi="monospace;monospace"/>
          <w:color w:val="E6C07B"/>
        </w:rPr>
        <w:t>log</w:t>
      </w:r>
      <w:proofErr w:type="spellEnd"/>
      <w:r>
        <w:rPr>
          <w:rFonts w:ascii="monospace;monospace" w:hAnsi="monospace;monospace"/>
        </w:rPr>
        <w:t xml:space="preserve"> --</w:t>
      </w:r>
      <w:proofErr w:type="spellStart"/>
      <w:r>
        <w:rPr>
          <w:rFonts w:ascii="monospace;monospace" w:hAnsi="monospace;monospace"/>
        </w:rPr>
        <w:t>oneline</w:t>
      </w:r>
      <w:proofErr w:type="spellEnd"/>
      <w:r>
        <w:rPr>
          <w:rFonts w:ascii="monospace;monospace" w:hAnsi="monospace;monospace"/>
        </w:rPr>
        <w:t xml:space="preserve">   </w:t>
      </w:r>
      <w:r>
        <w:rPr>
          <w:rFonts w:ascii="monospace;monospace" w:hAnsi="monospace;monospace"/>
          <w:color w:val="7C7C7C"/>
        </w:rPr>
        <w:t># Запрос на вывод истории коммитов в одну строку</w:t>
      </w:r>
    </w:p>
    <w:p w14:paraId="5D396327" w14:textId="77777777" w:rsidR="00B74803" w:rsidRDefault="006B7311">
      <w:pPr>
        <w:pStyle w:val="a7"/>
        <w:ind w:left="360"/>
        <w:rPr>
          <w:rFonts w:ascii="monospace;monospace" w:hAnsi="monospace;monospace"/>
        </w:rPr>
      </w:pPr>
      <w:proofErr w:type="spellStart"/>
      <w:r>
        <w:rPr>
          <w:rFonts w:ascii="monospace;monospace" w:hAnsi="monospace;monospace"/>
        </w:rPr>
        <w:t>git</w:t>
      </w:r>
      <w:proofErr w:type="spellEnd"/>
      <w:r>
        <w:rPr>
          <w:rFonts w:ascii="monospace;monospace" w:hAnsi="monospace;monospace"/>
        </w:rPr>
        <w:t xml:space="preserve"> </w:t>
      </w:r>
      <w:proofErr w:type="spellStart"/>
      <w:r>
        <w:rPr>
          <w:rFonts w:ascii="monospace;monospace" w:hAnsi="monospace;monospace"/>
        </w:rPr>
        <w:t>show</w:t>
      </w:r>
      <w:proofErr w:type="spellEnd"/>
      <w:r>
        <w:rPr>
          <w:rFonts w:ascii="monospace;monospace" w:hAnsi="monospace;monospace"/>
        </w:rPr>
        <w:t xml:space="preserve"> abc</w:t>
      </w:r>
      <w:proofErr w:type="gramStart"/>
      <w:r>
        <w:rPr>
          <w:rFonts w:ascii="monospace;monospace" w:hAnsi="monospace;monospace"/>
        </w:rPr>
        <w:t xml:space="preserve">12345  </w:t>
      </w:r>
      <w:r>
        <w:rPr>
          <w:rFonts w:ascii="monospace;monospace" w:hAnsi="monospace;monospace"/>
          <w:color w:val="7C7C7C"/>
        </w:rPr>
        <w:t>#</w:t>
      </w:r>
      <w:proofErr w:type="gramEnd"/>
      <w:r>
        <w:rPr>
          <w:rFonts w:ascii="monospace;monospace" w:hAnsi="monospace;monospace"/>
          <w:color w:val="7C7C7C"/>
        </w:rPr>
        <w:t xml:space="preserve"> Запрос на просмотр коммита с </w:t>
      </w:r>
      <w:proofErr w:type="spellStart"/>
      <w:r>
        <w:rPr>
          <w:rFonts w:ascii="monospace;monospace" w:hAnsi="monospace;monospace"/>
          <w:color w:val="7C7C7C"/>
        </w:rPr>
        <w:t>хешем</w:t>
      </w:r>
      <w:proofErr w:type="spellEnd"/>
      <w:r>
        <w:rPr>
          <w:rFonts w:ascii="monospace;monospace" w:hAnsi="monospace;monospace"/>
          <w:color w:val="7C7C7C"/>
        </w:rPr>
        <w:t xml:space="preserve"> abc12345</w:t>
      </w:r>
    </w:p>
    <w:p w14:paraId="7D9DC04E" w14:textId="77777777" w:rsidR="00B74803" w:rsidRDefault="006B7311">
      <w:pPr>
        <w:pStyle w:val="a7"/>
        <w:ind w:left="360"/>
        <w:rPr>
          <w:rFonts w:ascii="monospace;monospace" w:hAnsi="monospace;monospace"/>
          <w:color w:val="7C7C7C"/>
        </w:rPr>
      </w:pPr>
      <w:r>
        <w:rPr>
          <w:rFonts w:ascii="monospace;monospace" w:hAnsi="monospace;monospace"/>
          <w:color w:val="7C7C7C"/>
        </w:rPr>
        <w:t># Смотрим разницу между последним коммитом и текущим состоянием репозитория</w:t>
      </w:r>
    </w:p>
    <w:p w14:paraId="27E77B2E" w14:textId="77777777" w:rsidR="00B74803" w:rsidRDefault="006B7311">
      <w:pPr>
        <w:pStyle w:val="a7"/>
        <w:spacing w:line="456" w:lineRule="auto"/>
        <w:ind w:left="360"/>
        <w:rPr>
          <w:rFonts w:ascii="monospace;monospace" w:hAnsi="monospace;monospace"/>
        </w:rPr>
      </w:pPr>
      <w:proofErr w:type="spellStart"/>
      <w:r>
        <w:rPr>
          <w:rFonts w:ascii="monospace;monospace" w:hAnsi="monospace;monospace"/>
        </w:rPr>
        <w:t>git</w:t>
      </w:r>
      <w:proofErr w:type="spellEnd"/>
      <w:r>
        <w:rPr>
          <w:rFonts w:ascii="monospace;monospace" w:hAnsi="monospace;monospace"/>
        </w:rPr>
        <w:t xml:space="preserve"> </w:t>
      </w:r>
      <w:proofErr w:type="spellStart"/>
      <w:r>
        <w:rPr>
          <w:rFonts w:ascii="monospace;monospace" w:hAnsi="monospace;monospace"/>
        </w:rPr>
        <w:t>diff</w:t>
      </w:r>
      <w:proofErr w:type="spellEnd"/>
    </w:p>
    <w:p w14:paraId="766D5D83" w14:textId="77777777" w:rsidR="00B74803" w:rsidRDefault="006B7311">
      <w:pPr>
        <w:pStyle w:val="a7"/>
        <w:ind w:left="360"/>
        <w:rPr>
          <w:rFonts w:ascii="monospace;monospace" w:hAnsi="monospace;monospace"/>
          <w:color w:val="7C7C7C"/>
        </w:rPr>
      </w:pPr>
      <w:r>
        <w:rPr>
          <w:rFonts w:ascii="monospace;monospace" w:hAnsi="monospace;monospace"/>
          <w:color w:val="7C7C7C"/>
        </w:rPr>
        <w:t xml:space="preserve"># Вернуть </w:t>
      </w:r>
      <w:proofErr w:type="spellStart"/>
      <w:r>
        <w:rPr>
          <w:rFonts w:ascii="monospace;monospace" w:hAnsi="monospace;monospace"/>
          <w:color w:val="7C7C7C"/>
        </w:rPr>
        <w:t>неотслеживаемый</w:t>
      </w:r>
      <w:proofErr w:type="spellEnd"/>
      <w:r>
        <w:rPr>
          <w:rFonts w:ascii="monospace;monospace" w:hAnsi="monospace;monospace"/>
          <w:color w:val="7C7C7C"/>
        </w:rPr>
        <w:t xml:space="preserve"> файл к состоянию последнего коммита </w:t>
      </w:r>
    </w:p>
    <w:p w14:paraId="5CA96792" w14:textId="77777777" w:rsidR="00B74803" w:rsidRDefault="006B7311">
      <w:pPr>
        <w:pStyle w:val="a7"/>
        <w:spacing w:line="456" w:lineRule="auto"/>
        <w:ind w:left="360"/>
        <w:rPr>
          <w:rFonts w:ascii="monospace;monospace" w:hAnsi="monospace;monospace"/>
        </w:rPr>
      </w:pPr>
      <w:proofErr w:type="spellStart"/>
      <w:r>
        <w:rPr>
          <w:rFonts w:ascii="monospace;monospace" w:hAnsi="monospace;monospace"/>
        </w:rPr>
        <w:t>git</w:t>
      </w:r>
      <w:proofErr w:type="spellEnd"/>
      <w:r>
        <w:rPr>
          <w:rFonts w:ascii="monospace;monospace" w:hAnsi="monospace;monospace"/>
        </w:rPr>
        <w:t xml:space="preserve"> </w:t>
      </w:r>
      <w:proofErr w:type="spellStart"/>
      <w:r>
        <w:rPr>
          <w:rFonts w:ascii="monospace;monospace" w:hAnsi="monospace;monospace"/>
        </w:rPr>
        <w:t>restore</w:t>
      </w:r>
      <w:proofErr w:type="spellEnd"/>
      <w:r>
        <w:rPr>
          <w:rFonts w:ascii="monospace;monospace" w:hAnsi="monospace;monospace"/>
        </w:rPr>
        <w:t xml:space="preserve"> </w:t>
      </w:r>
      <w:proofErr w:type="spellStart"/>
      <w:r>
        <w:rPr>
          <w:rFonts w:ascii="monospace;monospace" w:hAnsi="monospace;monospace"/>
        </w:rPr>
        <w:t>file_name</w:t>
      </w:r>
      <w:proofErr w:type="spellEnd"/>
    </w:p>
    <w:p w14:paraId="69F724FA" w14:textId="77777777" w:rsidR="00B74803" w:rsidRDefault="006B7311">
      <w:pPr>
        <w:pStyle w:val="a7"/>
        <w:ind w:left="360"/>
        <w:rPr>
          <w:rFonts w:ascii="monospace;monospace" w:hAnsi="monospace;monospace"/>
          <w:color w:val="7C7C7C"/>
        </w:rPr>
      </w:pPr>
      <w:r>
        <w:rPr>
          <w:rFonts w:ascii="monospace;monospace" w:hAnsi="monospace;monospace"/>
          <w:color w:val="7C7C7C"/>
        </w:rPr>
        <w:t># Вернуть все файлы из индекса к состоянию последнего коммита</w:t>
      </w:r>
    </w:p>
    <w:p w14:paraId="49527BF6" w14:textId="77777777" w:rsidR="00B74803" w:rsidRDefault="006B7311">
      <w:pPr>
        <w:pStyle w:val="a7"/>
        <w:spacing w:line="456" w:lineRule="auto"/>
        <w:ind w:left="360"/>
        <w:rPr>
          <w:rFonts w:ascii="monospace;monospace" w:hAnsi="monospace;monospace"/>
        </w:rPr>
      </w:pPr>
      <w:proofErr w:type="spellStart"/>
      <w:r>
        <w:rPr>
          <w:rFonts w:ascii="monospace;monospace" w:hAnsi="monospace;monospace"/>
        </w:rPr>
        <w:t>git</w:t>
      </w:r>
      <w:proofErr w:type="spellEnd"/>
      <w:r>
        <w:rPr>
          <w:rFonts w:ascii="monospace;monospace" w:hAnsi="monospace;monospace"/>
        </w:rPr>
        <w:t xml:space="preserve"> </w:t>
      </w:r>
      <w:proofErr w:type="spellStart"/>
      <w:r>
        <w:rPr>
          <w:rFonts w:ascii="monospace;monospace" w:hAnsi="monospace;monospace"/>
        </w:rPr>
        <w:t>restore</w:t>
      </w:r>
      <w:proofErr w:type="spellEnd"/>
      <w:r>
        <w:rPr>
          <w:rFonts w:ascii="monospace;monospace" w:hAnsi="monospace;monospace"/>
        </w:rPr>
        <w:t xml:space="preserve"> --</w:t>
      </w:r>
      <w:proofErr w:type="spellStart"/>
      <w:r>
        <w:rPr>
          <w:rFonts w:ascii="monospace;monospace" w:hAnsi="monospace;monospace"/>
        </w:rPr>
        <w:t>staged</w:t>
      </w:r>
      <w:proofErr w:type="spellEnd"/>
    </w:p>
    <w:p w14:paraId="7C6A70D8" w14:textId="77777777" w:rsidR="00B74803" w:rsidRDefault="006B7311">
      <w:pPr>
        <w:pStyle w:val="a7"/>
        <w:ind w:left="360"/>
        <w:rPr>
          <w:rFonts w:ascii="monospace;monospace" w:hAnsi="monospace;monospace"/>
          <w:color w:val="7C7C7C"/>
        </w:rPr>
      </w:pPr>
      <w:r>
        <w:rPr>
          <w:rFonts w:ascii="monospace;monospace" w:hAnsi="monospace;monospace"/>
          <w:color w:val="7C7C7C"/>
        </w:rPr>
        <w:t># Удалить файл из индекса и рабочей директории</w:t>
      </w:r>
    </w:p>
    <w:p w14:paraId="1A77FE90" w14:textId="77777777" w:rsidR="00B74803" w:rsidRDefault="006B7311">
      <w:pPr>
        <w:pStyle w:val="a7"/>
        <w:spacing w:line="456" w:lineRule="auto"/>
        <w:ind w:left="360"/>
        <w:rPr>
          <w:rFonts w:ascii="monospace;monospace" w:hAnsi="monospace;monospace"/>
        </w:rPr>
      </w:pPr>
      <w:proofErr w:type="spellStart"/>
      <w:r>
        <w:rPr>
          <w:rFonts w:ascii="monospace;monospace" w:hAnsi="monospace;monospace"/>
        </w:rPr>
        <w:t>git</w:t>
      </w:r>
      <w:proofErr w:type="spellEnd"/>
      <w:r>
        <w:rPr>
          <w:rFonts w:ascii="monospace;monospace" w:hAnsi="monospace;monospace"/>
        </w:rPr>
        <w:t xml:space="preserve"> </w:t>
      </w:r>
      <w:proofErr w:type="spellStart"/>
      <w:r>
        <w:rPr>
          <w:rFonts w:ascii="monospace;monospace" w:hAnsi="monospace;monospace"/>
        </w:rPr>
        <w:t>rm</w:t>
      </w:r>
      <w:proofErr w:type="spellEnd"/>
      <w:r>
        <w:rPr>
          <w:rFonts w:ascii="monospace;monospace" w:hAnsi="monospace;monospace"/>
        </w:rPr>
        <w:t xml:space="preserve"> </w:t>
      </w:r>
      <w:proofErr w:type="spellStart"/>
      <w:r>
        <w:rPr>
          <w:rFonts w:ascii="monospace;monospace" w:hAnsi="monospace;monospace"/>
        </w:rPr>
        <w:t>file_name</w:t>
      </w:r>
      <w:proofErr w:type="spellEnd"/>
    </w:p>
    <w:p w14:paraId="086DA9F7" w14:textId="77777777" w:rsidR="00B74803" w:rsidRDefault="006B7311">
      <w:pPr>
        <w:pStyle w:val="a7"/>
        <w:ind w:left="360"/>
        <w:rPr>
          <w:rFonts w:ascii="monospace;monospace" w:hAnsi="monospace;monospace"/>
          <w:color w:val="7C7C7C"/>
        </w:rPr>
      </w:pPr>
      <w:r>
        <w:rPr>
          <w:rFonts w:ascii="monospace;monospace" w:hAnsi="monospace;monospace"/>
          <w:color w:val="7C7C7C"/>
        </w:rPr>
        <w:t># Откатываемся и переводим последующие коммиты в индекс</w:t>
      </w:r>
    </w:p>
    <w:p w14:paraId="721E1F6D" w14:textId="77777777" w:rsidR="00B74803" w:rsidRPr="009F7052" w:rsidRDefault="006B7311">
      <w:pPr>
        <w:pStyle w:val="a7"/>
        <w:spacing w:line="456" w:lineRule="auto"/>
        <w:ind w:left="360"/>
        <w:rPr>
          <w:rFonts w:ascii="monospace;monospace" w:hAnsi="monospace;monospace"/>
          <w:lang w:val="en-US"/>
        </w:rPr>
      </w:pPr>
      <w:r w:rsidRPr="009F7052">
        <w:rPr>
          <w:rFonts w:ascii="monospace;monospace" w:hAnsi="monospace;monospace"/>
          <w:lang w:val="en-US"/>
        </w:rPr>
        <w:t>git reset --soft</w:t>
      </w:r>
      <w:r>
        <w:rPr>
          <w:rFonts w:ascii="monospace;monospace" w:hAnsi="monospace;monospace"/>
          <w:lang w:val="en-US"/>
        </w:rPr>
        <w:t>[mixed/hard]</w:t>
      </w:r>
      <w:r w:rsidRPr="009F7052">
        <w:rPr>
          <w:rFonts w:ascii="monospace;monospace" w:hAnsi="monospace;monospace"/>
          <w:lang w:val="en-US"/>
        </w:rPr>
        <w:t xml:space="preserve"> </w:t>
      </w:r>
      <w:proofErr w:type="spellStart"/>
      <w:r w:rsidRPr="009F7052">
        <w:rPr>
          <w:rFonts w:ascii="monospace;monospace" w:hAnsi="monospace;monospace"/>
          <w:lang w:val="en-US"/>
        </w:rPr>
        <w:t>commit_hash</w:t>
      </w:r>
      <w:proofErr w:type="spellEnd"/>
    </w:p>
    <w:p w14:paraId="08A8895E" w14:textId="77777777" w:rsidR="00B74803" w:rsidRPr="009F7052" w:rsidRDefault="006B7311">
      <w:pPr>
        <w:pStyle w:val="a7"/>
        <w:ind w:left="360"/>
        <w:rPr>
          <w:rFonts w:ascii="monospace;monospace" w:hAnsi="monospace;monospace"/>
          <w:lang w:val="en-US"/>
        </w:rPr>
      </w:pPr>
      <w:r w:rsidRPr="009F7052">
        <w:rPr>
          <w:rFonts w:ascii="monospace;monospace" w:hAnsi="monospace;monospace"/>
          <w:lang w:val="en-US"/>
        </w:rPr>
        <w:t xml:space="preserve">git branch </w:t>
      </w:r>
      <w:proofErr w:type="spellStart"/>
      <w:r w:rsidRPr="009F7052">
        <w:rPr>
          <w:rFonts w:ascii="monospace;monospace" w:hAnsi="monospace;monospace"/>
          <w:lang w:val="en-US"/>
        </w:rPr>
        <w:t>branch_name</w:t>
      </w:r>
      <w:proofErr w:type="spellEnd"/>
    </w:p>
    <w:p w14:paraId="44AA9CDC" w14:textId="77777777" w:rsidR="00B74803" w:rsidRPr="009F7052" w:rsidRDefault="006B7311">
      <w:pPr>
        <w:pStyle w:val="a7"/>
        <w:ind w:left="360"/>
        <w:rPr>
          <w:rFonts w:ascii="monospace;monospace" w:hAnsi="monospace;monospace"/>
          <w:lang w:val="en-US"/>
        </w:rPr>
      </w:pPr>
      <w:r w:rsidRPr="009F7052">
        <w:rPr>
          <w:rFonts w:ascii="monospace;monospace" w:hAnsi="monospace;monospace"/>
          <w:lang w:val="en-US"/>
        </w:rPr>
        <w:t xml:space="preserve">git branch -m </w:t>
      </w:r>
      <w:proofErr w:type="spellStart"/>
      <w:r w:rsidRPr="009F7052">
        <w:rPr>
          <w:rFonts w:ascii="monospace;monospace" w:hAnsi="monospace;monospace"/>
          <w:lang w:val="en-US"/>
        </w:rPr>
        <w:t>old_branch_name</w:t>
      </w:r>
      <w:proofErr w:type="spellEnd"/>
      <w:r w:rsidRPr="009F7052">
        <w:rPr>
          <w:rFonts w:ascii="monospace;monospace" w:hAnsi="monospace;monospace"/>
          <w:lang w:val="en-US"/>
        </w:rPr>
        <w:t xml:space="preserve"> </w:t>
      </w:r>
      <w:proofErr w:type="spellStart"/>
      <w:r w:rsidRPr="009F7052">
        <w:rPr>
          <w:rFonts w:ascii="monospace;monospace" w:hAnsi="monospace;monospace"/>
          <w:lang w:val="en-US"/>
        </w:rPr>
        <w:t>new_branch_name</w:t>
      </w:r>
      <w:proofErr w:type="spellEnd"/>
    </w:p>
    <w:p w14:paraId="60508939" w14:textId="77777777" w:rsidR="00B74803" w:rsidRDefault="006B7311">
      <w:pPr>
        <w:pStyle w:val="a7"/>
        <w:ind w:left="360"/>
        <w:rPr>
          <w:rFonts w:ascii="monospace;monospace" w:hAnsi="monospace;monospace"/>
          <w:color w:val="7C7C7C"/>
        </w:rPr>
      </w:pPr>
      <w:r>
        <w:rPr>
          <w:rFonts w:ascii="monospace;monospace" w:hAnsi="monospace;monospace"/>
          <w:color w:val="7C7C7C"/>
        </w:rPr>
        <w:t xml:space="preserve"># Запрашиваем список всех доступных веток </w:t>
      </w:r>
    </w:p>
    <w:p w14:paraId="0CAD3FBA" w14:textId="77777777" w:rsidR="00B74803" w:rsidRDefault="006B7311">
      <w:pPr>
        <w:pStyle w:val="a7"/>
        <w:spacing w:line="456" w:lineRule="auto"/>
        <w:ind w:left="360"/>
        <w:rPr>
          <w:rFonts w:ascii="monospace;monospace" w:hAnsi="monospace;monospace"/>
        </w:rPr>
      </w:pPr>
      <w:proofErr w:type="spellStart"/>
      <w:r>
        <w:rPr>
          <w:rFonts w:ascii="monospace;monospace" w:hAnsi="monospace;monospace"/>
        </w:rPr>
        <w:t>git</w:t>
      </w:r>
      <w:proofErr w:type="spellEnd"/>
      <w:r>
        <w:rPr>
          <w:rFonts w:ascii="monospace;monospace" w:hAnsi="monospace;monospace"/>
        </w:rPr>
        <w:t xml:space="preserve"> </w:t>
      </w:r>
      <w:proofErr w:type="spellStart"/>
      <w:r>
        <w:rPr>
          <w:rFonts w:ascii="monospace;monospace" w:hAnsi="monospace;monospace"/>
        </w:rPr>
        <w:t>branch</w:t>
      </w:r>
      <w:proofErr w:type="spellEnd"/>
    </w:p>
    <w:p w14:paraId="6D728B40" w14:textId="77777777" w:rsidR="00B74803" w:rsidRDefault="006B7311">
      <w:pPr>
        <w:pStyle w:val="a7"/>
        <w:ind w:left="360"/>
        <w:rPr>
          <w:rFonts w:ascii="monospace;monospace" w:hAnsi="monospace;monospace"/>
        </w:rPr>
      </w:pPr>
      <w:proofErr w:type="spellStart"/>
      <w:r>
        <w:rPr>
          <w:rFonts w:ascii="monospace;monospace" w:hAnsi="monospace;monospace"/>
        </w:rPr>
        <w:t>git</w:t>
      </w:r>
      <w:proofErr w:type="spellEnd"/>
      <w:r>
        <w:rPr>
          <w:rFonts w:ascii="monospace;monospace" w:hAnsi="monospace;monospace"/>
        </w:rPr>
        <w:t xml:space="preserve"> </w:t>
      </w:r>
      <w:proofErr w:type="spellStart"/>
      <w:r>
        <w:rPr>
          <w:rFonts w:ascii="monospace;monospace" w:hAnsi="monospace;monospace"/>
        </w:rPr>
        <w:t>checkout</w:t>
      </w:r>
      <w:proofErr w:type="spellEnd"/>
      <w:r>
        <w:rPr>
          <w:rFonts w:ascii="monospace;monospace" w:hAnsi="monospace;monospace"/>
        </w:rPr>
        <w:t xml:space="preserve"> </w:t>
      </w:r>
      <w:proofErr w:type="spellStart"/>
      <w:r>
        <w:rPr>
          <w:rFonts w:ascii="monospace;monospace" w:hAnsi="monospace;monospace"/>
        </w:rPr>
        <w:t>branch_name</w:t>
      </w:r>
      <w:proofErr w:type="spellEnd"/>
      <w:r>
        <w:rPr>
          <w:rFonts w:ascii="monospace;monospace" w:hAnsi="monospace;monospace"/>
        </w:rPr>
        <w:t xml:space="preserve"> </w:t>
      </w:r>
      <w:r w:rsidRPr="009F7052">
        <w:rPr>
          <w:rFonts w:ascii="monospace;monospace" w:hAnsi="monospace;monospace"/>
        </w:rPr>
        <w:t>(-</w:t>
      </w:r>
      <w:r>
        <w:rPr>
          <w:rFonts w:ascii="monospace;monospace" w:hAnsi="monospace;monospace"/>
          <w:lang w:val="en-US"/>
        </w:rPr>
        <w:t>b</w:t>
      </w:r>
      <w:r w:rsidRPr="009F7052">
        <w:rPr>
          <w:rFonts w:ascii="monospace;monospace" w:hAnsi="monospace;monospace"/>
        </w:rPr>
        <w:t xml:space="preserve"> – </w:t>
      </w:r>
      <w:r>
        <w:rPr>
          <w:rFonts w:ascii="monospace;monospace" w:hAnsi="monospace;monospace"/>
        </w:rPr>
        <w:t>с созданием новой ветки</w:t>
      </w:r>
      <w:r w:rsidRPr="009F7052">
        <w:rPr>
          <w:rFonts w:ascii="monospace;monospace" w:hAnsi="monospace;monospace"/>
        </w:rPr>
        <w:t>)</w:t>
      </w:r>
    </w:p>
    <w:p w14:paraId="5E54F76E" w14:textId="77777777" w:rsidR="00B74803" w:rsidRDefault="006B7311">
      <w:pPr>
        <w:pStyle w:val="a7"/>
        <w:ind w:left="360"/>
        <w:rPr>
          <w:rFonts w:ascii="monospace;monospace" w:hAnsi="monospace;monospace"/>
        </w:rPr>
      </w:pPr>
      <w:proofErr w:type="spellStart"/>
      <w:r>
        <w:rPr>
          <w:rFonts w:ascii="monospace;monospace" w:hAnsi="monospace;monospace"/>
        </w:rPr>
        <w:t>git</w:t>
      </w:r>
      <w:proofErr w:type="spellEnd"/>
      <w:r>
        <w:rPr>
          <w:rFonts w:ascii="monospace;monospace" w:hAnsi="monospace;monospace"/>
        </w:rPr>
        <w:t xml:space="preserve"> </w:t>
      </w:r>
      <w:proofErr w:type="spellStart"/>
      <w:r>
        <w:rPr>
          <w:rFonts w:ascii="monospace;monospace" w:hAnsi="monospace;monospace"/>
        </w:rPr>
        <w:t>switch</w:t>
      </w:r>
      <w:proofErr w:type="spellEnd"/>
      <w:r>
        <w:rPr>
          <w:rFonts w:ascii="monospace;monospace" w:hAnsi="monospace;monospace"/>
        </w:rPr>
        <w:t xml:space="preserve"> </w:t>
      </w:r>
      <w:proofErr w:type="spellStart"/>
      <w:r>
        <w:rPr>
          <w:rFonts w:ascii="monospace;monospace" w:hAnsi="monospace;monospace"/>
        </w:rPr>
        <w:t>branch_name</w:t>
      </w:r>
      <w:proofErr w:type="spellEnd"/>
      <w:r>
        <w:rPr>
          <w:rFonts w:ascii="monospace;monospace" w:hAnsi="monospace;monospace"/>
        </w:rPr>
        <w:tab/>
        <w:t>(переключение с проверкой)</w:t>
      </w:r>
    </w:p>
    <w:p w14:paraId="7CA5276D" w14:textId="77777777" w:rsidR="00B74803" w:rsidRDefault="006B7311">
      <w:pPr>
        <w:pStyle w:val="a7"/>
        <w:ind w:left="360"/>
        <w:rPr>
          <w:rFonts w:ascii="monospace;monospace" w:hAnsi="monospace;monospace"/>
          <w:color w:val="7C7C7C"/>
        </w:rPr>
      </w:pPr>
      <w:r>
        <w:rPr>
          <w:rFonts w:ascii="monospace;monospace" w:hAnsi="monospace;monospace"/>
          <w:color w:val="7C7C7C"/>
        </w:rPr>
        <w:t xml:space="preserve"># Переключаемся на основную ветку, которая будет принимать изменения </w:t>
      </w:r>
    </w:p>
    <w:p w14:paraId="66E67316" w14:textId="77777777" w:rsidR="00B74803" w:rsidRDefault="006B7311">
      <w:pPr>
        <w:pStyle w:val="a7"/>
        <w:spacing w:line="456" w:lineRule="auto"/>
        <w:ind w:left="360"/>
        <w:rPr>
          <w:rFonts w:ascii="monospace;monospace" w:hAnsi="monospace;monospace"/>
        </w:rPr>
      </w:pPr>
      <w:proofErr w:type="spellStart"/>
      <w:r>
        <w:rPr>
          <w:rFonts w:ascii="monospace;monospace" w:hAnsi="monospace;monospace"/>
        </w:rPr>
        <w:t>git</w:t>
      </w:r>
      <w:proofErr w:type="spellEnd"/>
      <w:r>
        <w:rPr>
          <w:rFonts w:ascii="monospace;monospace" w:hAnsi="monospace;monospace"/>
        </w:rPr>
        <w:t xml:space="preserve"> </w:t>
      </w:r>
      <w:proofErr w:type="spellStart"/>
      <w:r>
        <w:rPr>
          <w:rFonts w:ascii="monospace;monospace" w:hAnsi="monospace;monospace"/>
        </w:rPr>
        <w:t>checkout</w:t>
      </w:r>
      <w:proofErr w:type="spellEnd"/>
      <w:r>
        <w:rPr>
          <w:rFonts w:ascii="monospace;monospace" w:hAnsi="monospace;monospace"/>
        </w:rPr>
        <w:t xml:space="preserve"> </w:t>
      </w:r>
      <w:proofErr w:type="spellStart"/>
      <w:r>
        <w:rPr>
          <w:rFonts w:ascii="monospace;monospace" w:hAnsi="monospace;monospace"/>
        </w:rPr>
        <w:t>main_branch</w:t>
      </w:r>
      <w:proofErr w:type="spellEnd"/>
    </w:p>
    <w:p w14:paraId="31DA01D0" w14:textId="77777777" w:rsidR="00B74803" w:rsidRDefault="006B7311">
      <w:pPr>
        <w:pStyle w:val="a7"/>
        <w:ind w:left="360"/>
        <w:rPr>
          <w:rFonts w:ascii="monospace;monospace" w:hAnsi="monospace;monospace"/>
          <w:color w:val="7C7C7C"/>
        </w:rPr>
      </w:pPr>
      <w:r>
        <w:rPr>
          <w:rFonts w:ascii="monospace;monospace" w:hAnsi="monospace;monospace"/>
          <w:color w:val="7C7C7C"/>
        </w:rPr>
        <w:t xml:space="preserve"># Сливаем изменения из второстепенной ветки в основную </w:t>
      </w:r>
    </w:p>
    <w:p w14:paraId="138454D8" w14:textId="77777777" w:rsidR="00B74803" w:rsidRPr="009F7052" w:rsidRDefault="006B7311">
      <w:pPr>
        <w:pStyle w:val="a7"/>
        <w:spacing w:line="456" w:lineRule="auto"/>
        <w:ind w:left="360"/>
        <w:rPr>
          <w:rFonts w:ascii="monospace;monospace" w:hAnsi="monospace;monospace"/>
          <w:lang w:val="en-US"/>
        </w:rPr>
      </w:pPr>
      <w:r w:rsidRPr="009F7052">
        <w:rPr>
          <w:rFonts w:ascii="monospace;monospace" w:hAnsi="monospace;monospace"/>
          <w:lang w:val="en-US"/>
        </w:rPr>
        <w:t xml:space="preserve">git merge </w:t>
      </w:r>
      <w:proofErr w:type="spellStart"/>
      <w:r w:rsidRPr="009F7052">
        <w:rPr>
          <w:rFonts w:ascii="monospace;monospace" w:hAnsi="monospace;monospace"/>
          <w:lang w:val="en-US"/>
        </w:rPr>
        <w:t>secondary_branch</w:t>
      </w:r>
      <w:proofErr w:type="spellEnd"/>
    </w:p>
    <w:p w14:paraId="56B7927F" w14:textId="77777777" w:rsidR="00B74803" w:rsidRPr="009F7052" w:rsidRDefault="006B7311">
      <w:pPr>
        <w:pStyle w:val="a7"/>
        <w:ind w:left="360"/>
        <w:rPr>
          <w:rFonts w:ascii="monospace;monospace" w:hAnsi="monospace;monospace"/>
          <w:color w:val="7C7C7C"/>
          <w:lang w:val="en-US"/>
        </w:rPr>
      </w:pPr>
      <w:r w:rsidRPr="009F7052">
        <w:rPr>
          <w:rFonts w:ascii="monospace;monospace" w:hAnsi="monospace;monospace"/>
          <w:color w:val="7C7C7C"/>
          <w:lang w:val="en-US"/>
        </w:rPr>
        <w:t xml:space="preserve"># </w:t>
      </w:r>
      <w:r>
        <w:rPr>
          <w:rFonts w:ascii="monospace;monospace" w:hAnsi="monospace;monospace"/>
          <w:color w:val="7C7C7C"/>
        </w:rPr>
        <w:t>Удаляем</w:t>
      </w:r>
      <w:r w:rsidRPr="009F7052">
        <w:rPr>
          <w:rFonts w:ascii="monospace;monospace" w:hAnsi="monospace;monospace"/>
          <w:color w:val="7C7C7C"/>
          <w:lang w:val="en-US"/>
        </w:rPr>
        <w:t xml:space="preserve"> </w:t>
      </w:r>
      <w:r>
        <w:rPr>
          <w:rFonts w:ascii="monospace;monospace" w:hAnsi="monospace;monospace"/>
          <w:color w:val="7C7C7C"/>
        </w:rPr>
        <w:t>второстепенную</w:t>
      </w:r>
      <w:r w:rsidRPr="009F7052">
        <w:rPr>
          <w:rFonts w:ascii="monospace;monospace" w:hAnsi="monospace;monospace"/>
          <w:color w:val="7C7C7C"/>
          <w:lang w:val="en-US"/>
        </w:rPr>
        <w:t xml:space="preserve"> </w:t>
      </w:r>
      <w:r>
        <w:rPr>
          <w:rFonts w:ascii="monospace;monospace" w:hAnsi="monospace;monospace"/>
          <w:color w:val="7C7C7C"/>
        </w:rPr>
        <w:t>ветку</w:t>
      </w:r>
    </w:p>
    <w:p w14:paraId="5B7BFC89" w14:textId="77777777" w:rsidR="00B74803" w:rsidRDefault="006B7311">
      <w:pPr>
        <w:pStyle w:val="a7"/>
        <w:spacing w:line="456" w:lineRule="auto"/>
        <w:ind w:left="360"/>
        <w:rPr>
          <w:rFonts w:ascii="monospace;monospace" w:hAnsi="monospace;monospace"/>
        </w:rPr>
      </w:pPr>
      <w:proofErr w:type="spellStart"/>
      <w:r>
        <w:rPr>
          <w:rFonts w:ascii="monospace;monospace" w:hAnsi="monospace;monospace"/>
        </w:rPr>
        <w:t>git</w:t>
      </w:r>
      <w:proofErr w:type="spellEnd"/>
      <w:r>
        <w:rPr>
          <w:rFonts w:ascii="monospace;monospace" w:hAnsi="monospace;monospace"/>
        </w:rPr>
        <w:t xml:space="preserve"> </w:t>
      </w:r>
      <w:proofErr w:type="spellStart"/>
      <w:r>
        <w:rPr>
          <w:rFonts w:ascii="monospace;monospace" w:hAnsi="monospace;monospace"/>
        </w:rPr>
        <w:t>branch</w:t>
      </w:r>
      <w:proofErr w:type="spellEnd"/>
      <w:r>
        <w:rPr>
          <w:rFonts w:ascii="monospace;monospace" w:hAnsi="monospace;monospace"/>
        </w:rPr>
        <w:t xml:space="preserve"> -d </w:t>
      </w:r>
      <w:proofErr w:type="spellStart"/>
      <w:r>
        <w:rPr>
          <w:rFonts w:ascii="monospace;monospace" w:hAnsi="monospace;monospace"/>
        </w:rPr>
        <w:t>secondary_branch</w:t>
      </w:r>
      <w:proofErr w:type="spellEnd"/>
    </w:p>
    <w:p w14:paraId="3E93EAE9" w14:textId="77777777" w:rsidR="00B74803" w:rsidRDefault="006B7311">
      <w:pPr>
        <w:pStyle w:val="a7"/>
        <w:ind w:left="360"/>
        <w:rPr>
          <w:rFonts w:ascii="monospace;monospace" w:hAnsi="monospace;monospace"/>
          <w:color w:val="7C7C7C"/>
        </w:rPr>
      </w:pPr>
      <w:r>
        <w:rPr>
          <w:rFonts w:ascii="monospace;monospace" w:hAnsi="monospace;monospace"/>
          <w:color w:val="7C7C7C"/>
        </w:rPr>
        <w:t># Запрашиваем список удалённых репозиториев, которые связаны с локальным</w:t>
      </w:r>
    </w:p>
    <w:p w14:paraId="4BA7D000" w14:textId="77777777" w:rsidR="00B74803" w:rsidRDefault="006B7311">
      <w:pPr>
        <w:pStyle w:val="a7"/>
        <w:spacing w:line="456" w:lineRule="auto"/>
        <w:ind w:left="360"/>
        <w:rPr>
          <w:rFonts w:ascii="monospace;monospace" w:hAnsi="monospace;monospace"/>
        </w:rPr>
      </w:pPr>
      <w:proofErr w:type="spellStart"/>
      <w:r>
        <w:rPr>
          <w:rFonts w:ascii="monospace;monospace" w:hAnsi="monospace;monospace"/>
        </w:rPr>
        <w:t>git</w:t>
      </w:r>
      <w:proofErr w:type="spellEnd"/>
      <w:r>
        <w:rPr>
          <w:rFonts w:ascii="monospace;monospace" w:hAnsi="monospace;monospace"/>
        </w:rPr>
        <w:t xml:space="preserve"> </w:t>
      </w:r>
      <w:proofErr w:type="spellStart"/>
      <w:r>
        <w:rPr>
          <w:rFonts w:ascii="monospace;monospace" w:hAnsi="monospace;monospace"/>
        </w:rPr>
        <w:t>remote</w:t>
      </w:r>
      <w:proofErr w:type="spellEnd"/>
    </w:p>
    <w:p w14:paraId="7FE3644A" w14:textId="77777777" w:rsidR="00B74803" w:rsidRDefault="006B7311">
      <w:pPr>
        <w:pStyle w:val="a7"/>
        <w:ind w:left="360"/>
        <w:rPr>
          <w:rFonts w:ascii="monospace;monospace" w:hAnsi="monospace;monospace"/>
          <w:color w:val="7C7C7C"/>
        </w:rPr>
      </w:pPr>
      <w:r>
        <w:rPr>
          <w:rFonts w:ascii="monospace;monospace" w:hAnsi="monospace;monospace"/>
          <w:color w:val="7C7C7C"/>
        </w:rPr>
        <w:t xml:space="preserve"># Команда для первой загрузки изменений в удалённый репозиторий: текущая ветка будет связана с веткой </w:t>
      </w:r>
      <w:proofErr w:type="spellStart"/>
      <w:r>
        <w:rPr>
          <w:rFonts w:ascii="monospace;monospace" w:hAnsi="monospace;monospace"/>
          <w:color w:val="7C7C7C"/>
        </w:rPr>
        <w:t>main</w:t>
      </w:r>
      <w:proofErr w:type="spellEnd"/>
      <w:r>
        <w:rPr>
          <w:rFonts w:ascii="monospace;monospace" w:hAnsi="monospace;monospace"/>
          <w:color w:val="7C7C7C"/>
        </w:rPr>
        <w:t xml:space="preserve"> в удалённом репозитории </w:t>
      </w:r>
      <w:proofErr w:type="spellStart"/>
      <w:r>
        <w:rPr>
          <w:rFonts w:ascii="monospace;monospace" w:hAnsi="monospace;monospace"/>
          <w:color w:val="7C7C7C"/>
        </w:rPr>
        <w:t>origin</w:t>
      </w:r>
      <w:proofErr w:type="spellEnd"/>
      <w:r>
        <w:rPr>
          <w:rFonts w:ascii="monospace;monospace" w:hAnsi="monospace;monospace"/>
          <w:color w:val="7C7C7C"/>
        </w:rPr>
        <w:t xml:space="preserve"> </w:t>
      </w:r>
    </w:p>
    <w:p w14:paraId="518B7859" w14:textId="77777777" w:rsidR="00B74803" w:rsidRDefault="006B7311">
      <w:pPr>
        <w:pStyle w:val="a7"/>
        <w:spacing w:line="456" w:lineRule="auto"/>
        <w:ind w:left="360"/>
        <w:rPr>
          <w:rFonts w:ascii="monospace;monospace" w:hAnsi="monospace;monospace"/>
        </w:rPr>
      </w:pPr>
      <w:proofErr w:type="spellStart"/>
      <w:r>
        <w:rPr>
          <w:rFonts w:ascii="monospace;monospace" w:hAnsi="monospace;monospace"/>
        </w:rPr>
        <w:t>git</w:t>
      </w:r>
      <w:proofErr w:type="spellEnd"/>
      <w:r>
        <w:rPr>
          <w:rFonts w:ascii="monospace;monospace" w:hAnsi="monospace;monospace"/>
        </w:rPr>
        <w:t xml:space="preserve"> </w:t>
      </w:r>
      <w:proofErr w:type="spellStart"/>
      <w:r>
        <w:rPr>
          <w:rFonts w:ascii="monospace;monospace" w:hAnsi="monospace;monospace"/>
        </w:rPr>
        <w:t>push</w:t>
      </w:r>
      <w:proofErr w:type="spellEnd"/>
      <w:r>
        <w:rPr>
          <w:rFonts w:ascii="monospace;monospace" w:hAnsi="monospace;monospace"/>
        </w:rPr>
        <w:t xml:space="preserve"> -u </w:t>
      </w:r>
      <w:proofErr w:type="spellStart"/>
      <w:r>
        <w:rPr>
          <w:rFonts w:ascii="monospace;monospace" w:hAnsi="monospace;monospace"/>
        </w:rPr>
        <w:t>origin</w:t>
      </w:r>
      <w:proofErr w:type="spellEnd"/>
      <w:r>
        <w:rPr>
          <w:rFonts w:ascii="monospace;monospace" w:hAnsi="monospace;monospace"/>
        </w:rPr>
        <w:t xml:space="preserve"> </w:t>
      </w:r>
      <w:proofErr w:type="spellStart"/>
      <w:r>
        <w:rPr>
          <w:rFonts w:ascii="monospace;monospace" w:hAnsi="monospace;monospace"/>
        </w:rPr>
        <w:t>main</w:t>
      </w:r>
      <w:proofErr w:type="spellEnd"/>
    </w:p>
    <w:p w14:paraId="6E94C5C5" w14:textId="77777777" w:rsidR="00B74803" w:rsidRDefault="006B7311">
      <w:pPr>
        <w:pStyle w:val="a7"/>
        <w:ind w:left="360"/>
        <w:rPr>
          <w:rFonts w:ascii="monospace;monospace" w:hAnsi="monospace;monospace"/>
          <w:color w:val="7C7C7C"/>
        </w:rPr>
      </w:pPr>
      <w:r>
        <w:rPr>
          <w:rFonts w:ascii="monospace;monospace" w:hAnsi="monospace;monospace"/>
          <w:color w:val="7C7C7C"/>
        </w:rPr>
        <w:t># Скачиваем изменения из удалённого репозитория и добавляем их в локальную ветку</w:t>
      </w:r>
    </w:p>
    <w:p w14:paraId="5C7415CB" w14:textId="77777777" w:rsidR="00B74803" w:rsidRDefault="006B7311">
      <w:pPr>
        <w:pStyle w:val="a7"/>
        <w:spacing w:line="456" w:lineRule="auto"/>
        <w:ind w:left="360"/>
        <w:rPr>
          <w:rFonts w:ascii="monospace;monospace" w:hAnsi="monospace;monospace"/>
        </w:rPr>
      </w:pPr>
      <w:proofErr w:type="spellStart"/>
      <w:r>
        <w:rPr>
          <w:rFonts w:ascii="monospace;monospace" w:hAnsi="monospace;monospace"/>
        </w:rPr>
        <w:t>git</w:t>
      </w:r>
      <w:proofErr w:type="spellEnd"/>
      <w:r>
        <w:rPr>
          <w:rFonts w:ascii="monospace;monospace" w:hAnsi="monospace;monospace"/>
        </w:rPr>
        <w:t xml:space="preserve"> </w:t>
      </w:r>
      <w:proofErr w:type="spellStart"/>
      <w:r>
        <w:rPr>
          <w:rFonts w:ascii="monospace;monospace" w:hAnsi="monospace;monospace"/>
        </w:rPr>
        <w:t>pull</w:t>
      </w:r>
      <w:proofErr w:type="spellEnd"/>
    </w:p>
    <w:p w14:paraId="6C74F711" w14:textId="77777777" w:rsidR="00B74803" w:rsidRDefault="00B74803">
      <w:pPr>
        <w:ind w:left="360"/>
      </w:pPr>
    </w:p>
    <w:p w14:paraId="5E373DB6" w14:textId="77777777" w:rsidR="00B74803" w:rsidRDefault="006B7311">
      <w:pPr>
        <w:pStyle w:val="Heading2"/>
        <w:rPr>
          <w:rStyle w:val="InternetLink"/>
        </w:rPr>
      </w:pPr>
      <w:hyperlink r:id="rId107">
        <w:r>
          <w:rPr>
            <w:rStyle w:val="Hyperlink"/>
          </w:rPr>
          <w:t>Мониторинг ИТ-систем</w:t>
        </w:r>
      </w:hyperlink>
    </w:p>
    <w:p w14:paraId="084756BF" w14:textId="77777777" w:rsidR="00B74803" w:rsidRDefault="00B74803">
      <w:pPr>
        <w:ind w:left="360"/>
      </w:pPr>
    </w:p>
    <w:p w14:paraId="33D798E1" w14:textId="77777777" w:rsidR="00B74803" w:rsidRDefault="006B7311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Мониторинг ИТ-инфраструктуры</w:t>
      </w:r>
    </w:p>
    <w:p w14:paraId="7110D21E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сокращение продолжительности простоев элементов IT-структуры</w:t>
      </w:r>
    </w:p>
    <w:p w14:paraId="2D59B5B2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рост доступности ПО для бизнеса</w:t>
      </w:r>
    </w:p>
    <w:p w14:paraId="659C3D9C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повышение качества проактивного анализа ошибок и сбоев</w:t>
      </w:r>
    </w:p>
    <w:p w14:paraId="35F4829B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увеличиваются показатели работоспособности информационных активов   </w:t>
      </w:r>
    </w:p>
    <w:p w14:paraId="00435498" w14:textId="77777777" w:rsidR="00B74803" w:rsidRDefault="00B74803">
      <w:pPr>
        <w:pStyle w:val="ListParagraph"/>
      </w:pPr>
    </w:p>
    <w:p w14:paraId="32110E5B" w14:textId="77777777" w:rsidR="00B74803" w:rsidRDefault="006B7311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Мониторинг ИТ-сервисов</w:t>
      </w:r>
    </w:p>
    <w:p w14:paraId="5360894F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повышение уровня доступности IT-сервисов</w:t>
      </w:r>
    </w:p>
    <w:p w14:paraId="3980722B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сокращение затрат на их обслуживание</w:t>
      </w:r>
    </w:p>
    <w:p w14:paraId="0FA8A6A1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 xml:space="preserve">рост эффективности работы ИТ-службы и качества технической поддержки   </w:t>
      </w:r>
    </w:p>
    <w:p w14:paraId="540D1B25" w14:textId="77777777" w:rsidR="00B74803" w:rsidRDefault="00B74803">
      <w:pPr>
        <w:ind w:left="360"/>
        <w:rPr>
          <w:b/>
          <w:bCs/>
        </w:rPr>
      </w:pPr>
    </w:p>
    <w:p w14:paraId="15D73E2D" w14:textId="77777777" w:rsidR="00B74803" w:rsidRDefault="006B7311">
      <w:pPr>
        <w:ind w:left="360"/>
        <w:rPr>
          <w:b/>
          <w:bCs/>
        </w:rPr>
      </w:pPr>
      <w:r>
        <w:rPr>
          <w:b/>
          <w:bCs/>
        </w:rPr>
        <w:t>Функции мониторинга ИТ</w:t>
      </w:r>
    </w:p>
    <w:p w14:paraId="7D78EEC1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своевременная регистрация проблем в работе ИТ-элементов</w:t>
      </w:r>
    </w:p>
    <w:p w14:paraId="236C5AFA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обнаружение локации и характера неисправности</w:t>
      </w:r>
    </w:p>
    <w:p w14:paraId="0EEADBDA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выявление степени влияния неполадки на дальнейшую производительность ИТ-сервисов</w:t>
      </w:r>
    </w:p>
    <w:p w14:paraId="6300E20E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отслеживание изменений в работе IT-инфраструктуры</w:t>
      </w:r>
    </w:p>
    <w:p w14:paraId="33ED2534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предотвращение возможных сбоев</w:t>
      </w:r>
    </w:p>
    <w:p w14:paraId="2BB907DF" w14:textId="77777777" w:rsidR="00B74803" w:rsidRDefault="00B74803">
      <w:pPr>
        <w:ind w:left="720"/>
        <w:rPr>
          <w:color w:val="333333"/>
          <w:shd w:val="clear" w:color="auto" w:fill="FFFFFF"/>
        </w:rPr>
      </w:pPr>
    </w:p>
    <w:p w14:paraId="746FB087" w14:textId="77777777" w:rsidR="00B74803" w:rsidRDefault="006B7311">
      <w:pPr>
        <w:ind w:left="360"/>
        <w:rPr>
          <w:b/>
          <w:bCs/>
        </w:rPr>
      </w:pPr>
      <w:r>
        <w:rPr>
          <w:b/>
          <w:bCs/>
        </w:rPr>
        <w:t>Подходы к внедрению ИТ мониторинга</w:t>
      </w:r>
    </w:p>
    <w:p w14:paraId="7BD425EC" w14:textId="77777777" w:rsidR="00B74803" w:rsidRDefault="006B7311">
      <w:pPr>
        <w:pStyle w:val="ListParagraph"/>
        <w:numPr>
          <w:ilvl w:val="0"/>
          <w:numId w:val="6"/>
        </w:numPr>
      </w:pPr>
      <w:r>
        <w:t>От ИТ-структуры (снизу вверх)</w:t>
      </w:r>
    </w:p>
    <w:p w14:paraId="14BFCABE" w14:textId="77777777" w:rsidR="00B74803" w:rsidRDefault="006B7311">
      <w:pPr>
        <w:pStyle w:val="ListParagraph"/>
        <w:numPr>
          <w:ilvl w:val="0"/>
          <w:numId w:val="6"/>
        </w:numPr>
      </w:pPr>
      <w:r>
        <w:t xml:space="preserve"> От IT-сервисов (сверху вниз)</w:t>
      </w:r>
    </w:p>
    <w:p w14:paraId="1CD1A62E" w14:textId="77777777" w:rsidR="00B74803" w:rsidRDefault="00B74803">
      <w:pPr>
        <w:ind w:left="360"/>
      </w:pPr>
    </w:p>
    <w:p w14:paraId="31E0ED4E" w14:textId="77777777" w:rsidR="00B74803" w:rsidRDefault="006B7311">
      <w:pPr>
        <w:pStyle w:val="Heading2"/>
        <w:rPr>
          <w:rStyle w:val="InternetLink"/>
        </w:rPr>
      </w:pPr>
      <w:hyperlink r:id="rId108">
        <w:r>
          <w:rPr>
            <w:rStyle w:val="Hyperlink"/>
          </w:rPr>
          <w:t>Лог файлы Linux по порядку</w:t>
        </w:r>
      </w:hyperlink>
    </w:p>
    <w:p w14:paraId="1CFCA4D3" w14:textId="77777777" w:rsidR="00B74803" w:rsidRDefault="00B74803">
      <w:pPr>
        <w:ind w:left="360"/>
      </w:pPr>
    </w:p>
    <w:p w14:paraId="234C042D" w14:textId="77777777" w:rsidR="00B74803" w:rsidRDefault="006B7311">
      <w:pPr>
        <w:ind w:left="360"/>
        <w:rPr>
          <w:b/>
          <w:bCs/>
        </w:rPr>
      </w:pPr>
      <w:r>
        <w:rPr>
          <w:b/>
          <w:bCs/>
        </w:rPr>
        <w:t>Основные лог файлы</w:t>
      </w:r>
    </w:p>
    <w:p w14:paraId="3648FDCD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приложения;</w:t>
      </w:r>
    </w:p>
    <w:p w14:paraId="293D77F1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события;</w:t>
      </w:r>
    </w:p>
    <w:p w14:paraId="362F238E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службы;</w:t>
      </w:r>
    </w:p>
    <w:p w14:paraId="4973D19B" w14:textId="77777777" w:rsidR="00B74803" w:rsidRDefault="006B7311">
      <w:pPr>
        <w:pStyle w:val="ListParagraph"/>
        <w:numPr>
          <w:ilvl w:val="0"/>
          <w:numId w:val="1"/>
        </w:numPr>
        <w:ind w:left="10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системный.</w:t>
      </w:r>
    </w:p>
    <w:p w14:paraId="7B3D0B09" w14:textId="77777777" w:rsidR="00B74803" w:rsidRDefault="006B7311">
      <w:pPr>
        <w:numPr>
          <w:ilvl w:val="0"/>
          <w:numId w:val="3"/>
        </w:numPr>
        <w:rPr>
          <w:color w:val="333333"/>
          <w:shd w:val="clear" w:color="auto" w:fill="FFFFFF"/>
        </w:rPr>
      </w:pPr>
      <w:r>
        <w:rPr>
          <w:b/>
          <w:bCs/>
          <w:color w:val="333333"/>
          <w:shd w:val="clear" w:color="auto" w:fill="FFFFFF"/>
        </w:rPr>
        <w:t>/</w:t>
      </w:r>
      <w:proofErr w:type="spellStart"/>
      <w:r>
        <w:rPr>
          <w:b/>
          <w:bCs/>
          <w:color w:val="333333"/>
          <w:shd w:val="clear" w:color="auto" w:fill="FFFFFF"/>
        </w:rPr>
        <w:t>var</w:t>
      </w:r>
      <w:proofErr w:type="spellEnd"/>
      <w:r>
        <w:rPr>
          <w:b/>
          <w:bCs/>
          <w:color w:val="333333"/>
          <w:shd w:val="clear" w:color="auto" w:fill="FFFFFF"/>
        </w:rPr>
        <w:t>/</w:t>
      </w:r>
      <w:proofErr w:type="spellStart"/>
      <w:r>
        <w:rPr>
          <w:b/>
          <w:bCs/>
          <w:color w:val="333333"/>
          <w:shd w:val="clear" w:color="auto" w:fill="FFFFFF"/>
        </w:rPr>
        <w:t>log</w:t>
      </w:r>
      <w:proofErr w:type="spellEnd"/>
      <w:r>
        <w:rPr>
          <w:b/>
          <w:bCs/>
          <w:color w:val="333333"/>
          <w:shd w:val="clear" w:color="auto" w:fill="FFFFFF"/>
        </w:rPr>
        <w:t>/</w:t>
      </w:r>
      <w:proofErr w:type="spellStart"/>
      <w:r>
        <w:rPr>
          <w:b/>
          <w:bCs/>
          <w:color w:val="333333"/>
          <w:shd w:val="clear" w:color="auto" w:fill="FFFFFF"/>
        </w:rPr>
        <w:t>syslog</w:t>
      </w:r>
      <w:proofErr w:type="spellEnd"/>
      <w:r>
        <w:rPr>
          <w:b/>
          <w:bCs/>
          <w:color w:val="333333"/>
          <w:shd w:val="clear" w:color="auto" w:fill="FFFFFF"/>
        </w:rPr>
        <w:t xml:space="preserve"> </w:t>
      </w:r>
      <w:r>
        <w:rPr>
          <w:color w:val="333333"/>
          <w:shd w:val="clear" w:color="auto" w:fill="FFFFFF"/>
        </w:rPr>
        <w:t xml:space="preserve">или </w:t>
      </w:r>
      <w:r>
        <w:rPr>
          <w:b/>
          <w:bCs/>
          <w:color w:val="333333"/>
          <w:shd w:val="clear" w:color="auto" w:fill="FFFFFF"/>
        </w:rPr>
        <w:t>/</w:t>
      </w:r>
      <w:proofErr w:type="spellStart"/>
      <w:r>
        <w:rPr>
          <w:b/>
          <w:bCs/>
          <w:color w:val="333333"/>
          <w:shd w:val="clear" w:color="auto" w:fill="FFFFFF"/>
        </w:rPr>
        <w:t>var</w:t>
      </w:r>
      <w:proofErr w:type="spellEnd"/>
      <w:r>
        <w:rPr>
          <w:b/>
          <w:bCs/>
          <w:color w:val="333333"/>
          <w:shd w:val="clear" w:color="auto" w:fill="FFFFFF"/>
        </w:rPr>
        <w:t>/</w:t>
      </w:r>
      <w:proofErr w:type="spellStart"/>
      <w:r>
        <w:rPr>
          <w:b/>
          <w:bCs/>
          <w:color w:val="333333"/>
          <w:shd w:val="clear" w:color="auto" w:fill="FFFFFF"/>
        </w:rPr>
        <w:t>log</w:t>
      </w:r>
      <w:proofErr w:type="spellEnd"/>
      <w:r>
        <w:rPr>
          <w:b/>
          <w:bCs/>
          <w:color w:val="333333"/>
          <w:shd w:val="clear" w:color="auto" w:fill="FFFFFF"/>
        </w:rPr>
        <w:t>/</w:t>
      </w:r>
      <w:proofErr w:type="spellStart"/>
      <w:r>
        <w:rPr>
          <w:b/>
          <w:bCs/>
          <w:color w:val="333333"/>
          <w:shd w:val="clear" w:color="auto" w:fill="FFFFFF"/>
        </w:rPr>
        <w:t>messages</w:t>
      </w:r>
      <w:proofErr w:type="spellEnd"/>
      <w:r>
        <w:rPr>
          <w:b/>
          <w:bCs/>
          <w:color w:val="333333"/>
          <w:shd w:val="clear" w:color="auto" w:fill="FFFFFF"/>
        </w:rPr>
        <w:t xml:space="preserve"> </w:t>
      </w:r>
      <w:r>
        <w:rPr>
          <w:color w:val="333333"/>
          <w:shd w:val="clear" w:color="auto" w:fill="FFFFFF"/>
        </w:rPr>
        <w:t>содержит глобальный системный журнал, в котором пишутся сообщения с момента запуска системы, от ядра Linux, различных служб, обнаруженных устройствах, сетевых интерфейсов и много другого.</w:t>
      </w:r>
    </w:p>
    <w:p w14:paraId="6FDD4F67" w14:textId="77777777" w:rsidR="00B74803" w:rsidRDefault="006B7311">
      <w:pPr>
        <w:numPr>
          <w:ilvl w:val="0"/>
          <w:numId w:val="3"/>
        </w:numPr>
        <w:rPr>
          <w:color w:val="333333"/>
          <w:shd w:val="clear" w:color="auto" w:fill="FFFFFF"/>
        </w:rPr>
      </w:pPr>
      <w:r>
        <w:rPr>
          <w:b/>
          <w:bCs/>
          <w:color w:val="333333"/>
          <w:shd w:val="clear" w:color="auto" w:fill="FFFFFF"/>
        </w:rPr>
        <w:t>/</w:t>
      </w:r>
      <w:proofErr w:type="spellStart"/>
      <w:r>
        <w:rPr>
          <w:b/>
          <w:bCs/>
          <w:color w:val="333333"/>
          <w:shd w:val="clear" w:color="auto" w:fill="FFFFFF"/>
        </w:rPr>
        <w:t>var</w:t>
      </w:r>
      <w:proofErr w:type="spellEnd"/>
      <w:r>
        <w:rPr>
          <w:b/>
          <w:bCs/>
          <w:color w:val="333333"/>
          <w:shd w:val="clear" w:color="auto" w:fill="FFFFFF"/>
        </w:rPr>
        <w:t>/</w:t>
      </w:r>
      <w:proofErr w:type="spellStart"/>
      <w:r>
        <w:rPr>
          <w:b/>
          <w:bCs/>
          <w:color w:val="333333"/>
          <w:shd w:val="clear" w:color="auto" w:fill="FFFFFF"/>
        </w:rPr>
        <w:t>log</w:t>
      </w:r>
      <w:proofErr w:type="spellEnd"/>
      <w:r>
        <w:rPr>
          <w:b/>
          <w:bCs/>
          <w:color w:val="333333"/>
          <w:shd w:val="clear" w:color="auto" w:fill="FFFFFF"/>
        </w:rPr>
        <w:t xml:space="preserve">/auth.log </w:t>
      </w:r>
      <w:r>
        <w:rPr>
          <w:color w:val="333333"/>
          <w:shd w:val="clear" w:color="auto" w:fill="FFFFFF"/>
        </w:rPr>
        <w:t xml:space="preserve">или </w:t>
      </w:r>
      <w:r>
        <w:rPr>
          <w:b/>
          <w:bCs/>
          <w:color w:val="333333"/>
          <w:shd w:val="clear" w:color="auto" w:fill="FFFFFF"/>
        </w:rPr>
        <w:t>/</w:t>
      </w:r>
      <w:proofErr w:type="spellStart"/>
      <w:r>
        <w:rPr>
          <w:b/>
          <w:bCs/>
          <w:color w:val="333333"/>
          <w:shd w:val="clear" w:color="auto" w:fill="FFFFFF"/>
        </w:rPr>
        <w:t>var</w:t>
      </w:r>
      <w:proofErr w:type="spellEnd"/>
      <w:r>
        <w:rPr>
          <w:b/>
          <w:bCs/>
          <w:color w:val="333333"/>
          <w:shd w:val="clear" w:color="auto" w:fill="FFFFFF"/>
        </w:rPr>
        <w:t>/</w:t>
      </w:r>
      <w:proofErr w:type="spellStart"/>
      <w:r>
        <w:rPr>
          <w:b/>
          <w:bCs/>
          <w:color w:val="333333"/>
          <w:shd w:val="clear" w:color="auto" w:fill="FFFFFF"/>
        </w:rPr>
        <w:t>log</w:t>
      </w:r>
      <w:proofErr w:type="spellEnd"/>
      <w:r>
        <w:rPr>
          <w:b/>
          <w:bCs/>
          <w:color w:val="333333"/>
          <w:shd w:val="clear" w:color="auto" w:fill="FFFFFF"/>
        </w:rPr>
        <w:t>/</w:t>
      </w:r>
      <w:proofErr w:type="spellStart"/>
      <w:r>
        <w:rPr>
          <w:b/>
          <w:bCs/>
          <w:color w:val="333333"/>
          <w:shd w:val="clear" w:color="auto" w:fill="FFFFFF"/>
        </w:rPr>
        <w:t>secure</w:t>
      </w:r>
      <w:proofErr w:type="spellEnd"/>
      <w:r>
        <w:rPr>
          <w:b/>
          <w:bCs/>
          <w:color w:val="333333"/>
          <w:shd w:val="clear" w:color="auto" w:fill="FFFFFF"/>
        </w:rPr>
        <w:t xml:space="preserve"> </w:t>
      </w:r>
      <w:r>
        <w:rPr>
          <w:color w:val="333333"/>
          <w:shd w:val="clear" w:color="auto" w:fill="FFFFFF"/>
        </w:rPr>
        <w:t>— информация об авторизации пользователей, включая удачные и неудачные попытки входа в систему, а также задействованные механизмы аутентификации.</w:t>
      </w:r>
    </w:p>
    <w:p w14:paraId="183C1B6E" w14:textId="77777777" w:rsidR="00B74803" w:rsidRDefault="006B7311">
      <w:pPr>
        <w:numPr>
          <w:ilvl w:val="0"/>
          <w:numId w:val="3"/>
        </w:numPr>
        <w:rPr>
          <w:color w:val="333333"/>
          <w:shd w:val="clear" w:color="auto" w:fill="FFFFFF"/>
        </w:rPr>
      </w:pPr>
      <w:r>
        <w:rPr>
          <w:b/>
          <w:bCs/>
          <w:color w:val="333333"/>
          <w:shd w:val="clear" w:color="auto" w:fill="FFFFFF"/>
        </w:rPr>
        <w:t>/</w:t>
      </w:r>
      <w:proofErr w:type="spellStart"/>
      <w:r>
        <w:rPr>
          <w:b/>
          <w:bCs/>
          <w:color w:val="333333"/>
          <w:shd w:val="clear" w:color="auto" w:fill="FFFFFF"/>
        </w:rPr>
        <w:t>var</w:t>
      </w:r>
      <w:proofErr w:type="spellEnd"/>
      <w:r>
        <w:rPr>
          <w:b/>
          <w:bCs/>
          <w:color w:val="333333"/>
          <w:shd w:val="clear" w:color="auto" w:fill="FFFFFF"/>
        </w:rPr>
        <w:t>/</w:t>
      </w:r>
      <w:proofErr w:type="spellStart"/>
      <w:r>
        <w:rPr>
          <w:b/>
          <w:bCs/>
          <w:color w:val="333333"/>
          <w:shd w:val="clear" w:color="auto" w:fill="FFFFFF"/>
        </w:rPr>
        <w:t>log</w:t>
      </w:r>
      <w:proofErr w:type="spellEnd"/>
      <w:r>
        <w:rPr>
          <w:b/>
          <w:bCs/>
          <w:color w:val="333333"/>
          <w:shd w:val="clear" w:color="auto" w:fill="FFFFFF"/>
        </w:rPr>
        <w:t>/</w:t>
      </w:r>
      <w:proofErr w:type="spellStart"/>
      <w:r>
        <w:rPr>
          <w:b/>
          <w:bCs/>
          <w:color w:val="333333"/>
          <w:shd w:val="clear" w:color="auto" w:fill="FFFFFF"/>
        </w:rPr>
        <w:t>dmesg</w:t>
      </w:r>
      <w:proofErr w:type="spellEnd"/>
      <w:r>
        <w:rPr>
          <w:b/>
          <w:bCs/>
          <w:color w:val="333333"/>
          <w:shd w:val="clear" w:color="auto" w:fill="FFFFFF"/>
        </w:rPr>
        <w:t xml:space="preserve"> </w:t>
      </w:r>
      <w:r>
        <w:rPr>
          <w:color w:val="333333"/>
          <w:shd w:val="clear" w:color="auto" w:fill="FFFFFF"/>
        </w:rPr>
        <w:t>— драйвера устройств. Одноименной командой можно просмотреть вывод содержимого файла. Размер журнала ограничен, когда файл достигнет своего предела, старые сообщения будут перезаписаны более новыми. Задав ключ --</w:t>
      </w:r>
      <w:proofErr w:type="spellStart"/>
      <w:r>
        <w:rPr>
          <w:color w:val="333333"/>
          <w:shd w:val="clear" w:color="auto" w:fill="FFFFFF"/>
        </w:rPr>
        <w:t>level</w:t>
      </w:r>
      <w:proofErr w:type="spellEnd"/>
      <w:r>
        <w:rPr>
          <w:color w:val="333333"/>
          <w:shd w:val="clear" w:color="auto" w:fill="FFFFFF"/>
        </w:rPr>
        <w:t>= можно отфильтровать вывод по критерию значимости.</w:t>
      </w:r>
    </w:p>
    <w:p w14:paraId="54F50BEC" w14:textId="77777777" w:rsidR="00B74803" w:rsidRDefault="006B7311">
      <w:pPr>
        <w:numPr>
          <w:ilvl w:val="0"/>
          <w:numId w:val="7"/>
        </w:numPr>
        <w:shd w:val="clear" w:color="auto" w:fill="FFFFFF"/>
        <w:spacing w:after="90" w:line="240" w:lineRule="auto"/>
        <w:rPr>
          <w:rFonts w:eastAsia="Times New Roman" w:cstheme="minorHAnsi"/>
          <w:color w:val="333333"/>
          <w:lang w:eastAsia="ru-RU"/>
        </w:rPr>
      </w:pPr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var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log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/alternatives.log</w:t>
      </w:r>
      <w:r>
        <w:rPr>
          <w:rFonts w:eastAsia="Times New Roman" w:cstheme="minorHAnsi"/>
          <w:color w:val="333333"/>
          <w:lang w:eastAsia="ru-RU"/>
        </w:rPr>
        <w:t> — Вывод программы </w:t>
      </w:r>
      <w:proofErr w:type="spellStart"/>
      <w:r>
        <w:rPr>
          <w:rFonts w:eastAsia="Times New Roman" w:cstheme="minorHAnsi"/>
          <w:color w:val="333333"/>
          <w:shd w:val="clear" w:color="auto" w:fill="F7F7F7"/>
          <w:lang w:eastAsia="ru-RU"/>
        </w:rPr>
        <w:t>update-alternatives</w:t>
      </w:r>
      <w:proofErr w:type="spellEnd"/>
      <w:r>
        <w:rPr>
          <w:rFonts w:eastAsia="Times New Roman" w:cstheme="minorHAnsi"/>
          <w:color w:val="333333"/>
          <w:lang w:eastAsia="ru-RU"/>
        </w:rPr>
        <w:t>, в котором находятся символические ссылки на команды или библиотеки по умолчанию.</w:t>
      </w:r>
    </w:p>
    <w:p w14:paraId="57D74914" w14:textId="77777777" w:rsidR="00B74803" w:rsidRDefault="006B7311">
      <w:pPr>
        <w:numPr>
          <w:ilvl w:val="0"/>
          <w:numId w:val="7"/>
        </w:numPr>
        <w:shd w:val="clear" w:color="auto" w:fill="FFFFFF"/>
        <w:spacing w:before="90" w:after="90" w:line="240" w:lineRule="auto"/>
        <w:rPr>
          <w:rFonts w:eastAsia="Times New Roman" w:cstheme="minorHAnsi"/>
          <w:color w:val="333333"/>
          <w:lang w:eastAsia="ru-RU"/>
        </w:rPr>
      </w:pPr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var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log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/anaconda.log</w:t>
      </w:r>
      <w:r>
        <w:rPr>
          <w:rFonts w:eastAsia="Times New Roman" w:cstheme="minorHAnsi"/>
          <w:color w:val="333333"/>
          <w:lang w:eastAsia="ru-RU"/>
        </w:rPr>
        <w:t> — Записи, зарегистрированные во время установки системы.</w:t>
      </w:r>
    </w:p>
    <w:p w14:paraId="791B7721" w14:textId="77777777" w:rsidR="00B74803" w:rsidRDefault="006B7311">
      <w:pPr>
        <w:numPr>
          <w:ilvl w:val="0"/>
          <w:numId w:val="7"/>
        </w:numPr>
        <w:shd w:val="clear" w:color="auto" w:fill="FFFFFF"/>
        <w:spacing w:before="90" w:after="90" w:line="240" w:lineRule="auto"/>
        <w:rPr>
          <w:rFonts w:eastAsia="Times New Roman" w:cstheme="minorHAnsi"/>
          <w:color w:val="333333"/>
          <w:lang w:eastAsia="ru-RU"/>
        </w:rPr>
      </w:pPr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var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log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audit</w:t>
      </w:r>
      <w:proofErr w:type="spellEnd"/>
      <w:r>
        <w:rPr>
          <w:rFonts w:eastAsia="Times New Roman" w:cstheme="minorHAnsi"/>
          <w:color w:val="333333"/>
          <w:lang w:eastAsia="ru-RU"/>
        </w:rPr>
        <w:t> — Записи, созданные службой аудита </w:t>
      </w:r>
      <w:proofErr w:type="spellStart"/>
      <w:r>
        <w:rPr>
          <w:rFonts w:eastAsia="Times New Roman" w:cstheme="minorHAnsi"/>
          <w:color w:val="333333"/>
          <w:shd w:val="clear" w:color="auto" w:fill="F7F7F7"/>
          <w:lang w:eastAsia="ru-RU"/>
        </w:rPr>
        <w:t>auditd</w:t>
      </w:r>
      <w:proofErr w:type="spellEnd"/>
      <w:r>
        <w:rPr>
          <w:rFonts w:eastAsia="Times New Roman" w:cstheme="minorHAnsi"/>
          <w:color w:val="333333"/>
          <w:lang w:eastAsia="ru-RU"/>
        </w:rPr>
        <w:t>.</w:t>
      </w:r>
    </w:p>
    <w:p w14:paraId="2DB61849" w14:textId="77777777" w:rsidR="00B74803" w:rsidRDefault="006B7311">
      <w:pPr>
        <w:numPr>
          <w:ilvl w:val="0"/>
          <w:numId w:val="7"/>
        </w:numPr>
        <w:shd w:val="clear" w:color="auto" w:fill="FFFFFF"/>
        <w:spacing w:before="90" w:after="90" w:line="240" w:lineRule="auto"/>
        <w:rPr>
          <w:rFonts w:eastAsia="Times New Roman" w:cstheme="minorHAnsi"/>
          <w:color w:val="333333"/>
          <w:lang w:eastAsia="ru-RU"/>
        </w:rPr>
      </w:pPr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var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log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/boot.log</w:t>
      </w:r>
      <w:r>
        <w:rPr>
          <w:rFonts w:eastAsia="Times New Roman" w:cstheme="minorHAnsi"/>
          <w:color w:val="333333"/>
          <w:lang w:eastAsia="ru-RU"/>
        </w:rPr>
        <w:t> — Информация, которая пишется при загрузке операционной системы.</w:t>
      </w:r>
    </w:p>
    <w:p w14:paraId="3DCE868E" w14:textId="77777777" w:rsidR="00B74803" w:rsidRDefault="006B7311">
      <w:pPr>
        <w:numPr>
          <w:ilvl w:val="0"/>
          <w:numId w:val="7"/>
        </w:numPr>
        <w:shd w:val="clear" w:color="auto" w:fill="FFFFFF"/>
        <w:spacing w:before="90" w:after="90" w:line="240" w:lineRule="auto"/>
        <w:rPr>
          <w:rFonts w:eastAsia="Times New Roman" w:cstheme="minorHAnsi"/>
          <w:color w:val="333333"/>
          <w:lang w:eastAsia="ru-RU"/>
        </w:rPr>
      </w:pPr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var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log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cron</w:t>
      </w:r>
      <w:proofErr w:type="spellEnd"/>
      <w:r>
        <w:rPr>
          <w:rFonts w:eastAsia="Times New Roman" w:cstheme="minorHAnsi"/>
          <w:color w:val="333333"/>
          <w:lang w:eastAsia="ru-RU"/>
        </w:rPr>
        <w:t> — Отчет службы </w:t>
      </w:r>
      <w:proofErr w:type="spellStart"/>
      <w:r>
        <w:rPr>
          <w:rFonts w:eastAsia="Times New Roman" w:cstheme="minorHAnsi"/>
          <w:color w:val="333333"/>
          <w:shd w:val="clear" w:color="auto" w:fill="F7F7F7"/>
          <w:lang w:eastAsia="ru-RU"/>
        </w:rPr>
        <w:t>crond</w:t>
      </w:r>
      <w:proofErr w:type="spellEnd"/>
      <w:r>
        <w:rPr>
          <w:rFonts w:eastAsia="Times New Roman" w:cstheme="minorHAnsi"/>
          <w:color w:val="333333"/>
          <w:lang w:eastAsia="ru-RU"/>
        </w:rPr>
        <w:t> об исполняемых командах и сообщения от самих команд.</w:t>
      </w:r>
    </w:p>
    <w:p w14:paraId="370CCDDA" w14:textId="77777777" w:rsidR="00B74803" w:rsidRDefault="006B7311">
      <w:pPr>
        <w:numPr>
          <w:ilvl w:val="0"/>
          <w:numId w:val="7"/>
        </w:numPr>
        <w:shd w:val="clear" w:color="auto" w:fill="FFFFFF"/>
        <w:spacing w:before="90" w:after="90" w:line="240" w:lineRule="auto"/>
        <w:rPr>
          <w:rFonts w:eastAsia="Times New Roman" w:cstheme="minorHAnsi"/>
          <w:color w:val="333333"/>
          <w:lang w:eastAsia="ru-RU"/>
        </w:rPr>
      </w:pPr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var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log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cups</w:t>
      </w:r>
      <w:proofErr w:type="spellEnd"/>
      <w:r>
        <w:rPr>
          <w:rFonts w:eastAsia="Times New Roman" w:cstheme="minorHAnsi"/>
          <w:color w:val="333333"/>
          <w:lang w:eastAsia="ru-RU"/>
        </w:rPr>
        <w:t> — Все, что связано с печатью и принтерами.</w:t>
      </w:r>
    </w:p>
    <w:p w14:paraId="0141FCFD" w14:textId="77777777" w:rsidR="00B74803" w:rsidRDefault="006B7311">
      <w:pPr>
        <w:numPr>
          <w:ilvl w:val="0"/>
          <w:numId w:val="7"/>
        </w:numPr>
        <w:shd w:val="clear" w:color="auto" w:fill="FFFFFF"/>
        <w:spacing w:before="90" w:after="90" w:line="240" w:lineRule="auto"/>
        <w:rPr>
          <w:rFonts w:eastAsia="Times New Roman" w:cstheme="minorHAnsi"/>
          <w:color w:val="333333"/>
          <w:lang w:eastAsia="ru-RU"/>
        </w:rPr>
      </w:pPr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var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log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faillog</w:t>
      </w:r>
      <w:proofErr w:type="spellEnd"/>
      <w:r>
        <w:rPr>
          <w:rFonts w:eastAsia="Times New Roman" w:cstheme="minorHAnsi"/>
          <w:color w:val="333333"/>
          <w:lang w:eastAsia="ru-RU"/>
        </w:rPr>
        <w:t> — Неудачные попытки входа в систему. Очень полезно при проверке угроз в системе безопасности, хакерских атаках, попыток взлома методом перебора. Прочитать содержимое можно с помощью команды </w:t>
      </w:r>
      <w:proofErr w:type="spellStart"/>
      <w:r>
        <w:rPr>
          <w:rFonts w:eastAsia="Times New Roman" w:cstheme="minorHAnsi"/>
          <w:color w:val="333333"/>
          <w:shd w:val="clear" w:color="auto" w:fill="F7F7F7"/>
          <w:lang w:eastAsia="ru-RU"/>
        </w:rPr>
        <w:t>faillog</w:t>
      </w:r>
      <w:proofErr w:type="spellEnd"/>
      <w:r>
        <w:rPr>
          <w:rFonts w:eastAsia="Times New Roman" w:cstheme="minorHAnsi"/>
          <w:color w:val="333333"/>
          <w:lang w:eastAsia="ru-RU"/>
        </w:rPr>
        <w:t>.</w:t>
      </w:r>
    </w:p>
    <w:p w14:paraId="5B9332C0" w14:textId="77777777" w:rsidR="00B74803" w:rsidRDefault="006B7311">
      <w:pPr>
        <w:numPr>
          <w:ilvl w:val="0"/>
          <w:numId w:val="7"/>
        </w:numPr>
        <w:shd w:val="clear" w:color="auto" w:fill="FFFFFF"/>
        <w:spacing w:before="90" w:after="90" w:line="240" w:lineRule="auto"/>
        <w:rPr>
          <w:rFonts w:eastAsia="Times New Roman" w:cstheme="minorHAnsi"/>
          <w:color w:val="333333"/>
          <w:lang w:eastAsia="ru-RU"/>
        </w:rPr>
      </w:pP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var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log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/kern.log</w:t>
      </w:r>
      <w:r>
        <w:rPr>
          <w:rFonts w:eastAsia="Times New Roman" w:cstheme="minorHAnsi"/>
          <w:color w:val="333333"/>
          <w:lang w:eastAsia="ru-RU"/>
        </w:rPr>
        <w:t> — Журнал содержит сообщения от ядра и предупреждения, которые могут быть полезны при устранении ошибок пользовательских модулей, встроенных в ядро.</w:t>
      </w:r>
    </w:p>
    <w:p w14:paraId="390EDC79" w14:textId="77777777" w:rsidR="00B74803" w:rsidRDefault="006B7311">
      <w:pPr>
        <w:numPr>
          <w:ilvl w:val="0"/>
          <w:numId w:val="7"/>
        </w:numPr>
        <w:shd w:val="clear" w:color="auto" w:fill="FFFFFF"/>
        <w:spacing w:before="90" w:after="90" w:line="240" w:lineRule="auto"/>
        <w:rPr>
          <w:rFonts w:eastAsia="Times New Roman" w:cstheme="minorHAnsi"/>
          <w:color w:val="333333"/>
          <w:lang w:eastAsia="ru-RU"/>
        </w:rPr>
      </w:pPr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var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log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maillog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r>
        <w:rPr>
          <w:rFonts w:eastAsia="Times New Roman" w:cstheme="minorHAnsi"/>
          <w:color w:val="333333"/>
          <w:lang w:eastAsia="ru-RU"/>
        </w:rPr>
        <w:t> или </w:t>
      </w:r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var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log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/mail.log</w:t>
      </w:r>
      <w:r>
        <w:rPr>
          <w:rFonts w:eastAsia="Times New Roman" w:cstheme="minorHAnsi"/>
          <w:color w:val="333333"/>
          <w:lang w:eastAsia="ru-RU"/>
        </w:rPr>
        <w:t> — Журнал почтового сервера, используемого на ОС.</w:t>
      </w:r>
    </w:p>
    <w:p w14:paraId="0A2CE268" w14:textId="77777777" w:rsidR="00B74803" w:rsidRDefault="006B7311">
      <w:pPr>
        <w:numPr>
          <w:ilvl w:val="0"/>
          <w:numId w:val="7"/>
        </w:numPr>
        <w:shd w:val="clear" w:color="auto" w:fill="FFFFFF"/>
        <w:spacing w:before="90" w:after="90" w:line="240" w:lineRule="auto"/>
        <w:rPr>
          <w:rFonts w:eastAsia="Times New Roman" w:cstheme="minorHAnsi"/>
          <w:color w:val="333333"/>
          <w:lang w:eastAsia="ru-RU"/>
        </w:rPr>
      </w:pPr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var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log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/pm-powersave.log</w:t>
      </w:r>
      <w:r>
        <w:rPr>
          <w:rFonts w:eastAsia="Times New Roman" w:cstheme="minorHAnsi"/>
          <w:color w:val="333333"/>
          <w:lang w:eastAsia="ru-RU"/>
        </w:rPr>
        <w:t> — Сообщения службы экономии заряда батареи.</w:t>
      </w:r>
    </w:p>
    <w:p w14:paraId="76F65817" w14:textId="77777777" w:rsidR="00B74803" w:rsidRDefault="006B7311">
      <w:pPr>
        <w:numPr>
          <w:ilvl w:val="0"/>
          <w:numId w:val="7"/>
        </w:numPr>
        <w:shd w:val="clear" w:color="auto" w:fill="FFFFFF"/>
        <w:spacing w:before="90" w:after="90" w:line="240" w:lineRule="auto"/>
        <w:rPr>
          <w:rFonts w:eastAsia="Times New Roman" w:cstheme="minorHAnsi"/>
          <w:color w:val="333333"/>
          <w:lang w:eastAsia="ru-RU"/>
        </w:rPr>
      </w:pPr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var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log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samba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r>
        <w:rPr>
          <w:rFonts w:eastAsia="Times New Roman" w:cstheme="minorHAnsi"/>
          <w:color w:val="333333"/>
          <w:lang w:eastAsia="ru-RU"/>
        </w:rPr>
        <w:t> — Логи файлового сервера </w:t>
      </w:r>
      <w:proofErr w:type="spellStart"/>
      <w:r>
        <w:rPr>
          <w:rFonts w:eastAsia="Times New Roman" w:cstheme="minorHAnsi"/>
          <w:color w:val="333333"/>
          <w:shd w:val="clear" w:color="auto" w:fill="F7F7F7"/>
          <w:lang w:eastAsia="ru-RU"/>
        </w:rPr>
        <w:t>Samba</w:t>
      </w:r>
      <w:proofErr w:type="spellEnd"/>
      <w:r>
        <w:rPr>
          <w:rFonts w:eastAsia="Times New Roman" w:cstheme="minorHAnsi"/>
          <w:color w:val="333333"/>
          <w:lang w:eastAsia="ru-RU"/>
        </w:rPr>
        <w:t>, который используется для доступа к общим папкам Windows и предоставления доступа пользователям Windows к общим папкам Linux.</w:t>
      </w:r>
    </w:p>
    <w:p w14:paraId="639E5FEB" w14:textId="77777777" w:rsidR="00B74803" w:rsidRDefault="006B7311">
      <w:pPr>
        <w:numPr>
          <w:ilvl w:val="0"/>
          <w:numId w:val="7"/>
        </w:numPr>
        <w:shd w:val="clear" w:color="auto" w:fill="FFFFFF"/>
        <w:spacing w:before="90" w:after="90" w:line="240" w:lineRule="auto"/>
        <w:rPr>
          <w:rFonts w:eastAsia="Times New Roman" w:cstheme="minorHAnsi"/>
          <w:color w:val="333333"/>
          <w:lang w:eastAsia="ru-RU"/>
        </w:rPr>
      </w:pPr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var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log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spooler</w:t>
      </w:r>
      <w:proofErr w:type="spellEnd"/>
      <w:r>
        <w:rPr>
          <w:rFonts w:eastAsia="Times New Roman" w:cstheme="minorHAnsi"/>
          <w:color w:val="333333"/>
          <w:lang w:eastAsia="ru-RU"/>
        </w:rPr>
        <w:t> — Для представителей старой школы, содержит сообщения USENET. Чаще всего бывает пустым и заброшенным.</w:t>
      </w:r>
    </w:p>
    <w:p w14:paraId="4DD2940F" w14:textId="77777777" w:rsidR="00B74803" w:rsidRDefault="006B7311">
      <w:pPr>
        <w:numPr>
          <w:ilvl w:val="0"/>
          <w:numId w:val="7"/>
        </w:numPr>
        <w:shd w:val="clear" w:color="auto" w:fill="FFFFFF"/>
        <w:spacing w:before="90" w:after="0" w:line="240" w:lineRule="auto"/>
        <w:rPr>
          <w:rFonts w:eastAsia="Times New Roman" w:cstheme="minorHAnsi"/>
          <w:color w:val="333333"/>
          <w:lang w:eastAsia="ru-RU"/>
        </w:rPr>
      </w:pPr>
      <w:r>
        <w:rPr>
          <w:rFonts w:eastAsia="Times New Roman" w:cstheme="minorHAnsi"/>
          <w:b/>
          <w:bCs/>
          <w:color w:val="333333"/>
          <w:lang w:eastAsia="ru-RU"/>
        </w:rPr>
        <w:lastRenderedPageBreak/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var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log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/Xorg.0.log</w:t>
      </w:r>
      <w:r>
        <w:rPr>
          <w:rFonts w:eastAsia="Times New Roman" w:cstheme="minorHAnsi"/>
          <w:color w:val="333333"/>
          <w:lang w:eastAsia="ru-RU"/>
        </w:rPr>
        <w:t> — Логи X сервера. Чаще всего бесполезны, но если в них есть строки начинающиеся с EE, то следует обратить на них внимание.</w:t>
      </w:r>
    </w:p>
    <w:p w14:paraId="2286ED8D" w14:textId="77777777" w:rsidR="00B74803" w:rsidRDefault="00B74803">
      <w:pPr>
        <w:ind w:left="720"/>
        <w:rPr>
          <w:b/>
          <w:bCs/>
          <w:color w:val="333333"/>
          <w:shd w:val="clear" w:color="auto" w:fill="FFFFFF"/>
        </w:rPr>
      </w:pPr>
    </w:p>
    <w:p w14:paraId="2D53F57E" w14:textId="77777777" w:rsidR="00B74803" w:rsidRDefault="006B7311">
      <w:pPr>
        <w:numPr>
          <w:ilvl w:val="0"/>
          <w:numId w:val="7"/>
        </w:numPr>
        <w:shd w:val="clear" w:color="auto" w:fill="FFFFFF"/>
        <w:spacing w:before="90" w:after="0" w:line="240" w:lineRule="auto"/>
        <w:rPr>
          <w:rFonts w:eastAsia="Times New Roman" w:cstheme="minorHAnsi"/>
          <w:color w:val="333333"/>
          <w:lang w:eastAsia="ru-RU"/>
        </w:rPr>
      </w:pPr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var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log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/yum.log</w:t>
      </w:r>
      <w:r>
        <w:rPr>
          <w:rFonts w:eastAsia="Times New Roman" w:cstheme="minorHAnsi"/>
          <w:color w:val="333333"/>
          <w:lang w:eastAsia="ru-RU"/>
        </w:rPr>
        <w:t xml:space="preserve"> — Для программ, установленных с помощью </w:t>
      </w:r>
      <w:proofErr w:type="spellStart"/>
      <w:r>
        <w:rPr>
          <w:rFonts w:eastAsia="Times New Roman" w:cstheme="minorHAnsi"/>
          <w:color w:val="333333"/>
          <w:lang w:eastAsia="ru-RU"/>
        </w:rPr>
        <w:t>Yum</w:t>
      </w:r>
      <w:proofErr w:type="spellEnd"/>
      <w:r>
        <w:rPr>
          <w:rFonts w:eastAsia="Times New Roman" w:cstheme="minorHAnsi"/>
          <w:color w:val="333333"/>
          <w:lang w:eastAsia="ru-RU"/>
        </w:rPr>
        <w:t xml:space="preserve"> в </w:t>
      </w:r>
      <w:proofErr w:type="spellStart"/>
      <w:r>
        <w:rPr>
          <w:rFonts w:eastAsia="Times New Roman" w:cstheme="minorHAnsi"/>
          <w:color w:val="333333"/>
          <w:lang w:eastAsia="ru-RU"/>
        </w:rPr>
        <w:t>RedHat</w:t>
      </w:r>
      <w:proofErr w:type="spellEnd"/>
      <w:r>
        <w:rPr>
          <w:rFonts w:eastAsia="Times New Roman" w:cstheme="minorHAnsi"/>
          <w:color w:val="333333"/>
          <w:lang w:eastAsia="ru-RU"/>
        </w:rPr>
        <w:t xml:space="preserve"> Linux.</w:t>
      </w:r>
    </w:p>
    <w:p w14:paraId="08FDB041" w14:textId="77777777" w:rsidR="00B74803" w:rsidRDefault="006B7311">
      <w:pPr>
        <w:numPr>
          <w:ilvl w:val="0"/>
          <w:numId w:val="7"/>
        </w:numPr>
        <w:shd w:val="clear" w:color="auto" w:fill="FFFFFF"/>
        <w:spacing w:before="90" w:after="0" w:line="240" w:lineRule="auto"/>
        <w:rPr>
          <w:rFonts w:eastAsia="Times New Roman" w:cstheme="minorHAnsi"/>
          <w:color w:val="333333"/>
          <w:lang w:eastAsia="ru-RU"/>
        </w:rPr>
      </w:pPr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var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log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/emerge.log</w:t>
      </w:r>
      <w:r>
        <w:rPr>
          <w:rFonts w:eastAsia="Times New Roman" w:cstheme="minorHAnsi"/>
          <w:color w:val="333333"/>
          <w:lang w:eastAsia="ru-RU"/>
        </w:rPr>
        <w:t xml:space="preserve"> — Для </w:t>
      </w:r>
      <w:proofErr w:type="spellStart"/>
      <w:r>
        <w:rPr>
          <w:rFonts w:eastAsia="Times New Roman" w:cstheme="minorHAnsi"/>
          <w:color w:val="333333"/>
          <w:lang w:eastAsia="ru-RU"/>
        </w:rPr>
        <w:t>ebuild-ов</w:t>
      </w:r>
      <w:proofErr w:type="spellEnd"/>
      <w:r>
        <w:rPr>
          <w:rFonts w:eastAsia="Times New Roman" w:cstheme="minorHAnsi"/>
          <w:color w:val="333333"/>
          <w:lang w:eastAsia="ru-RU"/>
        </w:rPr>
        <w:t xml:space="preserve"> установленных из </w:t>
      </w:r>
      <w:proofErr w:type="spellStart"/>
      <w:r>
        <w:rPr>
          <w:rFonts w:eastAsia="Times New Roman" w:cstheme="minorHAnsi"/>
          <w:color w:val="333333"/>
          <w:lang w:eastAsia="ru-RU"/>
        </w:rPr>
        <w:t>Portage</w:t>
      </w:r>
      <w:proofErr w:type="spellEnd"/>
      <w:r>
        <w:rPr>
          <w:rFonts w:eastAsia="Times New Roman" w:cstheme="minorHAnsi"/>
          <w:color w:val="333333"/>
          <w:lang w:eastAsia="ru-RU"/>
        </w:rPr>
        <w:t xml:space="preserve"> с помощью </w:t>
      </w:r>
      <w:proofErr w:type="spellStart"/>
      <w:r>
        <w:rPr>
          <w:rFonts w:eastAsia="Times New Roman" w:cstheme="minorHAnsi"/>
          <w:color w:val="333333"/>
          <w:lang w:eastAsia="ru-RU"/>
        </w:rPr>
        <w:t>emerge</w:t>
      </w:r>
      <w:proofErr w:type="spellEnd"/>
      <w:r>
        <w:rPr>
          <w:rFonts w:eastAsia="Times New Roman" w:cstheme="minorHAnsi"/>
          <w:color w:val="333333"/>
          <w:lang w:eastAsia="ru-RU"/>
        </w:rPr>
        <w:t xml:space="preserve"> в </w:t>
      </w:r>
      <w:proofErr w:type="spellStart"/>
      <w:r>
        <w:rPr>
          <w:rFonts w:eastAsia="Times New Roman" w:cstheme="minorHAnsi"/>
          <w:color w:val="333333"/>
          <w:lang w:eastAsia="ru-RU"/>
        </w:rPr>
        <w:t>Gentoo</w:t>
      </w:r>
      <w:proofErr w:type="spellEnd"/>
      <w:r>
        <w:rPr>
          <w:rFonts w:eastAsia="Times New Roman" w:cstheme="minorHAnsi"/>
          <w:color w:val="333333"/>
          <w:lang w:eastAsia="ru-RU"/>
        </w:rPr>
        <w:t xml:space="preserve"> Linux.</w:t>
      </w:r>
    </w:p>
    <w:p w14:paraId="075F5A0D" w14:textId="77777777" w:rsidR="00B74803" w:rsidRDefault="006B7311">
      <w:pPr>
        <w:numPr>
          <w:ilvl w:val="0"/>
          <w:numId w:val="7"/>
        </w:numPr>
        <w:shd w:val="clear" w:color="auto" w:fill="FFFFFF"/>
        <w:spacing w:before="90" w:after="0" w:line="240" w:lineRule="auto"/>
        <w:rPr>
          <w:rFonts w:eastAsia="Times New Roman" w:cstheme="minorHAnsi"/>
          <w:color w:val="333333"/>
          <w:lang w:eastAsia="ru-RU"/>
        </w:rPr>
      </w:pPr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var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log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 xml:space="preserve">/dpkg.log </w:t>
      </w:r>
      <w:r>
        <w:rPr>
          <w:rFonts w:eastAsia="Times New Roman" w:cstheme="minorHAnsi"/>
          <w:color w:val="333333"/>
          <w:lang w:eastAsia="ru-RU"/>
        </w:rPr>
        <w:t xml:space="preserve">— Для программ, установленных с помощью </w:t>
      </w:r>
      <w:proofErr w:type="spellStart"/>
      <w:r>
        <w:rPr>
          <w:rFonts w:eastAsia="Times New Roman" w:cstheme="minorHAnsi"/>
          <w:color w:val="333333"/>
          <w:lang w:eastAsia="ru-RU"/>
        </w:rPr>
        <w:t>dpkg</w:t>
      </w:r>
      <w:proofErr w:type="spellEnd"/>
      <w:r>
        <w:rPr>
          <w:rFonts w:eastAsia="Times New Roman" w:cstheme="minorHAnsi"/>
          <w:color w:val="333333"/>
          <w:lang w:eastAsia="ru-RU"/>
        </w:rPr>
        <w:t xml:space="preserve"> в </w:t>
      </w:r>
      <w:proofErr w:type="spellStart"/>
      <w:r>
        <w:rPr>
          <w:rFonts w:eastAsia="Times New Roman" w:cstheme="minorHAnsi"/>
          <w:color w:val="333333"/>
          <w:lang w:eastAsia="ru-RU"/>
        </w:rPr>
        <w:t>Debian</w:t>
      </w:r>
      <w:proofErr w:type="spellEnd"/>
      <w:r>
        <w:rPr>
          <w:rFonts w:eastAsia="Times New Roman" w:cstheme="minorHAnsi"/>
          <w:color w:val="333333"/>
          <w:lang w:eastAsia="ru-RU"/>
        </w:rPr>
        <w:t xml:space="preserve"> Linux и всем семействе родственных дистрибутивах.</w:t>
      </w:r>
    </w:p>
    <w:p w14:paraId="700E4D2E" w14:textId="77777777" w:rsidR="00B74803" w:rsidRDefault="00B74803">
      <w:pPr>
        <w:shd w:val="clear" w:color="auto" w:fill="FFFFFF"/>
        <w:spacing w:before="90" w:after="0" w:line="240" w:lineRule="auto"/>
        <w:ind w:left="720"/>
        <w:rPr>
          <w:rFonts w:eastAsia="Times New Roman" w:cstheme="minorHAnsi"/>
          <w:b/>
          <w:bCs/>
          <w:color w:val="333333"/>
          <w:lang w:eastAsia="ru-RU"/>
        </w:rPr>
      </w:pPr>
    </w:p>
    <w:p w14:paraId="6FB3E135" w14:textId="77777777" w:rsidR="00B74803" w:rsidRDefault="006B7311">
      <w:pPr>
        <w:numPr>
          <w:ilvl w:val="0"/>
          <w:numId w:val="8"/>
        </w:numPr>
        <w:shd w:val="clear" w:color="auto" w:fill="FFFFFF"/>
        <w:spacing w:before="90" w:after="0" w:line="240" w:lineRule="auto"/>
        <w:rPr>
          <w:rFonts w:eastAsia="Times New Roman" w:cstheme="minorHAnsi"/>
          <w:color w:val="333333"/>
          <w:lang w:eastAsia="ru-RU"/>
        </w:rPr>
      </w:pPr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var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log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lastlog</w:t>
      </w:r>
      <w:proofErr w:type="spellEnd"/>
      <w:r>
        <w:rPr>
          <w:rFonts w:eastAsia="Times New Roman" w:cstheme="minorHAnsi"/>
          <w:color w:val="333333"/>
          <w:lang w:eastAsia="ru-RU"/>
        </w:rPr>
        <w:t> — Последняя сессия пользователей. Прочитать можно командой </w:t>
      </w:r>
      <w:proofErr w:type="spellStart"/>
      <w:r>
        <w:rPr>
          <w:rFonts w:eastAsia="Times New Roman" w:cstheme="minorHAnsi"/>
          <w:color w:val="333333"/>
          <w:lang w:eastAsia="ru-RU"/>
        </w:rPr>
        <w:t>last</w:t>
      </w:r>
      <w:proofErr w:type="spellEnd"/>
      <w:r>
        <w:rPr>
          <w:rFonts w:eastAsia="Times New Roman" w:cstheme="minorHAnsi"/>
          <w:color w:val="333333"/>
          <w:lang w:eastAsia="ru-RU"/>
        </w:rPr>
        <w:t>.</w:t>
      </w:r>
    </w:p>
    <w:p w14:paraId="62D3A610" w14:textId="77777777" w:rsidR="00B74803" w:rsidRDefault="006B7311">
      <w:pPr>
        <w:numPr>
          <w:ilvl w:val="0"/>
          <w:numId w:val="8"/>
        </w:numPr>
        <w:shd w:val="clear" w:color="auto" w:fill="FFFFFF"/>
        <w:spacing w:before="90" w:after="0" w:line="240" w:lineRule="auto"/>
        <w:rPr>
          <w:rFonts w:eastAsia="Times New Roman" w:cstheme="minorHAnsi"/>
          <w:color w:val="333333"/>
          <w:lang w:eastAsia="ru-RU"/>
        </w:rPr>
      </w:pPr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var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log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tallylog</w:t>
      </w:r>
      <w:proofErr w:type="spellEnd"/>
      <w:r>
        <w:rPr>
          <w:rFonts w:eastAsia="Times New Roman" w:cstheme="minorHAnsi"/>
          <w:color w:val="333333"/>
          <w:lang w:eastAsia="ru-RU"/>
        </w:rPr>
        <w:t> — Аудит неудачных попыток входа в систему. Вывод на экран с помощью утилиты pam_tally2.</w:t>
      </w:r>
    </w:p>
    <w:p w14:paraId="6C969EBC" w14:textId="77777777" w:rsidR="00B74803" w:rsidRDefault="006B7311">
      <w:pPr>
        <w:numPr>
          <w:ilvl w:val="0"/>
          <w:numId w:val="8"/>
        </w:numPr>
        <w:shd w:val="clear" w:color="auto" w:fill="FFFFFF"/>
        <w:spacing w:before="90" w:after="0" w:line="240" w:lineRule="auto"/>
        <w:rPr>
          <w:rFonts w:eastAsia="Times New Roman" w:cstheme="minorHAnsi"/>
          <w:color w:val="333333"/>
          <w:lang w:eastAsia="ru-RU"/>
        </w:rPr>
      </w:pPr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var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log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btmp</w:t>
      </w:r>
      <w:proofErr w:type="spellEnd"/>
      <w:r>
        <w:rPr>
          <w:rFonts w:eastAsia="Times New Roman" w:cstheme="minorHAnsi"/>
          <w:color w:val="333333"/>
          <w:lang w:eastAsia="ru-RU"/>
        </w:rPr>
        <w:t> — Еже один журнал записи неудачных попыток входа в систему. Просто так, на всякий случай, если вы еще не догадались, где следует искать следы активности взломщиков.</w:t>
      </w:r>
    </w:p>
    <w:p w14:paraId="695473DA" w14:textId="77777777" w:rsidR="00B74803" w:rsidRDefault="006B7311">
      <w:pPr>
        <w:numPr>
          <w:ilvl w:val="0"/>
          <w:numId w:val="8"/>
        </w:numPr>
        <w:shd w:val="clear" w:color="auto" w:fill="FFFFFF"/>
        <w:spacing w:before="90" w:after="0" w:line="240" w:lineRule="auto"/>
        <w:rPr>
          <w:rFonts w:eastAsia="Times New Roman" w:cstheme="minorHAnsi"/>
          <w:color w:val="333333"/>
          <w:lang w:eastAsia="ru-RU"/>
        </w:rPr>
      </w:pPr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var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log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utmp</w:t>
      </w:r>
      <w:proofErr w:type="spellEnd"/>
      <w:r>
        <w:rPr>
          <w:rFonts w:eastAsia="Times New Roman" w:cstheme="minorHAnsi"/>
          <w:color w:val="333333"/>
          <w:lang w:eastAsia="ru-RU"/>
        </w:rPr>
        <w:t> — Список входов пользователей в систему на данный момент.</w:t>
      </w:r>
    </w:p>
    <w:p w14:paraId="67ED5F37" w14:textId="77777777" w:rsidR="00B74803" w:rsidRDefault="006B7311">
      <w:pPr>
        <w:numPr>
          <w:ilvl w:val="0"/>
          <w:numId w:val="8"/>
        </w:numPr>
        <w:shd w:val="clear" w:color="auto" w:fill="FFFFFF"/>
        <w:spacing w:before="90" w:after="0" w:line="240" w:lineRule="auto"/>
        <w:rPr>
          <w:rFonts w:eastAsia="Times New Roman" w:cstheme="minorHAnsi"/>
          <w:color w:val="333333"/>
          <w:lang w:eastAsia="ru-RU"/>
        </w:rPr>
      </w:pPr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var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log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wtmp</w:t>
      </w:r>
      <w:proofErr w:type="spellEnd"/>
      <w:r>
        <w:rPr>
          <w:rFonts w:eastAsia="Times New Roman" w:cstheme="minorHAnsi"/>
          <w:color w:val="333333"/>
          <w:lang w:eastAsia="ru-RU"/>
        </w:rPr>
        <w:t> — Еще один журнал записи входа пользователей в систему. Вывод на экран командой </w:t>
      </w:r>
      <w:proofErr w:type="spellStart"/>
      <w:r>
        <w:rPr>
          <w:rFonts w:eastAsia="Times New Roman" w:cstheme="minorHAnsi"/>
          <w:color w:val="333333"/>
          <w:lang w:eastAsia="ru-RU"/>
        </w:rPr>
        <w:t>utmpdump</w:t>
      </w:r>
      <w:proofErr w:type="spellEnd"/>
      <w:r>
        <w:rPr>
          <w:rFonts w:eastAsia="Times New Roman" w:cstheme="minorHAnsi"/>
          <w:color w:val="333333"/>
          <w:lang w:eastAsia="ru-RU"/>
        </w:rPr>
        <w:t>.</w:t>
      </w:r>
    </w:p>
    <w:p w14:paraId="186AA5D6" w14:textId="77777777" w:rsidR="00B74803" w:rsidRDefault="00B74803">
      <w:pPr>
        <w:shd w:val="clear" w:color="auto" w:fill="FFFFFF"/>
        <w:spacing w:before="90" w:after="0" w:line="240" w:lineRule="auto"/>
        <w:ind w:left="720"/>
        <w:rPr>
          <w:rFonts w:eastAsia="Times New Roman" w:cstheme="minorHAnsi"/>
          <w:color w:val="333333"/>
          <w:lang w:eastAsia="ru-RU"/>
        </w:rPr>
      </w:pPr>
    </w:p>
    <w:p w14:paraId="4E68C8F3" w14:textId="77777777" w:rsidR="00B74803" w:rsidRDefault="006B7311">
      <w:pPr>
        <w:numPr>
          <w:ilvl w:val="0"/>
          <w:numId w:val="8"/>
        </w:numPr>
        <w:shd w:val="clear" w:color="auto" w:fill="FFFFFF"/>
        <w:spacing w:before="90" w:after="0" w:line="240" w:lineRule="auto"/>
        <w:rPr>
          <w:rFonts w:eastAsia="Times New Roman" w:cstheme="minorHAnsi"/>
          <w:color w:val="333333"/>
          <w:lang w:eastAsia="ru-RU"/>
        </w:rPr>
      </w:pPr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var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log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mysql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r>
        <w:rPr>
          <w:rFonts w:eastAsia="Times New Roman" w:cstheme="minorHAnsi"/>
          <w:color w:val="333333"/>
          <w:lang w:eastAsia="ru-RU"/>
        </w:rPr>
        <w:t> — Лог базы данных MySQL.</w:t>
      </w:r>
    </w:p>
    <w:p w14:paraId="24F1F3B0" w14:textId="77777777" w:rsidR="00B74803" w:rsidRDefault="006B7311">
      <w:pPr>
        <w:numPr>
          <w:ilvl w:val="0"/>
          <w:numId w:val="8"/>
        </w:numPr>
        <w:shd w:val="clear" w:color="auto" w:fill="FFFFFF"/>
        <w:spacing w:before="90" w:after="0" w:line="240" w:lineRule="auto"/>
        <w:rPr>
          <w:rFonts w:eastAsia="Times New Roman" w:cstheme="minorHAnsi"/>
          <w:color w:val="333333"/>
          <w:lang w:eastAsia="ru-RU"/>
        </w:rPr>
      </w:pPr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var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log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httpd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r>
        <w:rPr>
          <w:rFonts w:eastAsia="Times New Roman" w:cstheme="minorHAnsi"/>
          <w:color w:val="333333"/>
          <w:lang w:eastAsia="ru-RU"/>
        </w:rPr>
        <w:t> или </w:t>
      </w:r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var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log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/apache2/</w:t>
      </w:r>
      <w:r>
        <w:rPr>
          <w:rFonts w:eastAsia="Times New Roman" w:cstheme="minorHAnsi"/>
          <w:color w:val="333333"/>
          <w:lang w:eastAsia="ru-RU"/>
        </w:rPr>
        <w:t> — Лог веб сервера Apache, журнал доступа находится в </w:t>
      </w:r>
      <w:proofErr w:type="spellStart"/>
      <w:r>
        <w:rPr>
          <w:rFonts w:eastAsia="Times New Roman" w:cstheme="minorHAnsi"/>
          <w:color w:val="333333"/>
          <w:lang w:eastAsia="ru-RU"/>
        </w:rPr>
        <w:t>access_log</w:t>
      </w:r>
      <w:proofErr w:type="spellEnd"/>
      <w:r>
        <w:rPr>
          <w:rFonts w:eastAsia="Times New Roman" w:cstheme="minorHAnsi"/>
          <w:color w:val="333333"/>
          <w:lang w:eastAsia="ru-RU"/>
        </w:rPr>
        <w:t>, а ошибки — в </w:t>
      </w:r>
      <w:proofErr w:type="spellStart"/>
      <w:r>
        <w:rPr>
          <w:rFonts w:eastAsia="Times New Roman" w:cstheme="minorHAnsi"/>
          <w:color w:val="333333"/>
          <w:lang w:eastAsia="ru-RU"/>
        </w:rPr>
        <w:t>error_log</w:t>
      </w:r>
      <w:proofErr w:type="spellEnd"/>
      <w:r>
        <w:rPr>
          <w:rFonts w:eastAsia="Times New Roman" w:cstheme="minorHAnsi"/>
          <w:color w:val="333333"/>
          <w:lang w:eastAsia="ru-RU"/>
        </w:rPr>
        <w:t>.</w:t>
      </w:r>
    </w:p>
    <w:p w14:paraId="711E5F81" w14:textId="77777777" w:rsidR="00B74803" w:rsidRDefault="006B7311">
      <w:pPr>
        <w:numPr>
          <w:ilvl w:val="0"/>
          <w:numId w:val="8"/>
        </w:numPr>
        <w:shd w:val="clear" w:color="auto" w:fill="FFFFFF"/>
        <w:spacing w:before="90" w:after="0" w:line="240" w:lineRule="auto"/>
        <w:rPr>
          <w:rFonts w:eastAsia="Times New Roman" w:cstheme="minorHAnsi"/>
          <w:color w:val="333333"/>
          <w:lang w:eastAsia="ru-RU"/>
        </w:rPr>
      </w:pPr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var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log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proofErr w:type="spellStart"/>
      <w:r>
        <w:rPr>
          <w:rFonts w:eastAsia="Times New Roman" w:cstheme="minorHAnsi"/>
          <w:b/>
          <w:bCs/>
          <w:color w:val="333333"/>
          <w:lang w:eastAsia="ru-RU"/>
        </w:rPr>
        <w:t>lighthttpd</w:t>
      </w:r>
      <w:proofErr w:type="spellEnd"/>
      <w:r>
        <w:rPr>
          <w:rFonts w:eastAsia="Times New Roman" w:cstheme="minorHAnsi"/>
          <w:b/>
          <w:bCs/>
          <w:color w:val="333333"/>
          <w:lang w:eastAsia="ru-RU"/>
        </w:rPr>
        <w:t>/</w:t>
      </w:r>
      <w:r>
        <w:rPr>
          <w:rFonts w:eastAsia="Times New Roman" w:cstheme="minorHAnsi"/>
          <w:color w:val="333333"/>
          <w:lang w:eastAsia="ru-RU"/>
        </w:rPr>
        <w:t xml:space="preserve"> — Лог веб сервера </w:t>
      </w:r>
      <w:proofErr w:type="spellStart"/>
      <w:r>
        <w:rPr>
          <w:rFonts w:eastAsia="Times New Roman" w:cstheme="minorHAnsi"/>
          <w:color w:val="333333"/>
          <w:lang w:eastAsia="ru-RU"/>
        </w:rPr>
        <w:t>lighttpd</w:t>
      </w:r>
      <w:proofErr w:type="spellEnd"/>
      <w:r>
        <w:rPr>
          <w:rFonts w:eastAsia="Times New Roman" w:cstheme="minorHAnsi"/>
          <w:color w:val="333333"/>
          <w:lang w:eastAsia="ru-RU"/>
        </w:rPr>
        <w:t>.</w:t>
      </w:r>
    </w:p>
    <w:p w14:paraId="3542DD63" w14:textId="77777777" w:rsidR="00B74803" w:rsidRDefault="00B74803">
      <w:pPr>
        <w:shd w:val="clear" w:color="auto" w:fill="FFFFFF"/>
        <w:spacing w:before="90" w:after="0" w:line="240" w:lineRule="auto"/>
        <w:ind w:left="360"/>
        <w:rPr>
          <w:rFonts w:eastAsia="Times New Roman" w:cstheme="minorHAnsi"/>
          <w:b/>
          <w:bCs/>
          <w:color w:val="333333"/>
          <w:lang w:eastAsia="ru-RU"/>
        </w:rPr>
      </w:pPr>
    </w:p>
    <w:p w14:paraId="6133ECD0" w14:textId="77777777" w:rsidR="00B74803" w:rsidRDefault="006B7311">
      <w:pPr>
        <w:pStyle w:val="Heading2"/>
        <w:rPr>
          <w:rStyle w:val="InternetLink"/>
        </w:rPr>
      </w:pPr>
      <w:hyperlink r:id="rId109">
        <w:proofErr w:type="spellStart"/>
        <w:r>
          <w:rPr>
            <w:rStyle w:val="Hyperlink"/>
          </w:rPr>
          <w:t>Bash</w:t>
        </w:r>
        <w:proofErr w:type="spellEnd"/>
        <w:r>
          <w:rPr>
            <w:rStyle w:val="Hyperlink"/>
          </w:rPr>
          <w:t>-скрипты</w:t>
        </w:r>
      </w:hyperlink>
    </w:p>
    <w:p w14:paraId="2010DD34" w14:textId="77777777" w:rsidR="00B74803" w:rsidRDefault="00B74803"/>
    <w:p w14:paraId="4202CE1C" w14:textId="77777777" w:rsidR="00B74803" w:rsidRDefault="006B731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Вы можете запустить скрипт любым из указанных способов:</w:t>
      </w:r>
    </w:p>
    <w:p w14:paraId="00A9E72F" w14:textId="77777777" w:rsidR="00B74803" w:rsidRDefault="006B7311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proofErr w:type="spellStart"/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sh</w:t>
      </w:r>
      <w:proofErr w:type="spellEnd"/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 xml:space="preserve"> show_all.sh</w:t>
      </w:r>
    </w:p>
    <w:p w14:paraId="1116B5D7" w14:textId="77777777" w:rsidR="00B74803" w:rsidRDefault="006B7311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proofErr w:type="spellStart"/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bash</w:t>
      </w:r>
      <w:proofErr w:type="spellEnd"/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 xml:space="preserve"> show_all.sh</w:t>
      </w:r>
    </w:p>
    <w:p w14:paraId="2F4AC2B0" w14:textId="77777777" w:rsidR="00B74803" w:rsidRDefault="006B7311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./show_all.sh</w:t>
      </w:r>
    </w:p>
    <w:p w14:paraId="621BA726" w14:textId="77777777" w:rsidR="00B74803" w:rsidRDefault="00B74803"/>
    <w:p w14:paraId="59E850C1" w14:textId="77777777" w:rsidR="00B74803" w:rsidRDefault="006B7311">
      <w:pPr>
        <w:shd w:val="clear" w:color="auto" w:fill="FFFFFF"/>
        <w:spacing w:before="90" w:after="0" w:line="240" w:lineRule="auto"/>
        <w:ind w:left="360"/>
        <w:rPr>
          <w:rFonts w:ascii="Consolas" w:hAnsi="Consolas"/>
          <w:color w:val="4D4D4C"/>
          <w:sz w:val="21"/>
          <w:szCs w:val="21"/>
          <w:shd w:val="clear" w:color="auto" w:fill="F7F7F7"/>
        </w:rPr>
      </w:pPr>
      <w:proofErr w:type="gramStart"/>
      <w:r>
        <w:rPr>
          <w:rFonts w:ascii="Consolas" w:hAnsi="Consolas"/>
          <w:color w:val="4D4D4C"/>
          <w:sz w:val="21"/>
          <w:szCs w:val="21"/>
          <w:shd w:val="clear" w:color="auto" w:fill="F7F7F7"/>
        </w:rPr>
        <w:t>#!/</w:t>
      </w:r>
      <w:proofErr w:type="gramEnd"/>
      <w:r>
        <w:rPr>
          <w:rFonts w:ascii="Consolas" w:hAnsi="Consolas"/>
          <w:color w:val="4D4D4C"/>
          <w:sz w:val="21"/>
          <w:szCs w:val="21"/>
          <w:shd w:val="clear" w:color="auto" w:fill="F7F7F7"/>
        </w:rPr>
        <w:t>bin/bash</w:t>
      </w:r>
    </w:p>
    <w:p w14:paraId="406EEC82" w14:textId="77777777" w:rsidR="00B74803" w:rsidRDefault="006B7311">
      <w:pPr>
        <w:ind w:left="360"/>
        <w:rPr>
          <w:b/>
          <w:bCs/>
        </w:rPr>
      </w:pPr>
      <w:r>
        <w:rPr>
          <w:b/>
          <w:bCs/>
        </w:rPr>
        <w:t>Переменные среды</w:t>
      </w:r>
    </w:p>
    <w:p w14:paraId="7A73FC62" w14:textId="77777777" w:rsidR="00B74803" w:rsidRDefault="006B7311">
      <w:pPr>
        <w:ind w:left="360"/>
        <w:rPr>
          <w:rFonts w:ascii="Consolas" w:hAnsi="Consolas"/>
          <w:color w:val="4D4D4C"/>
          <w:sz w:val="21"/>
          <w:szCs w:val="21"/>
          <w:shd w:val="clear" w:color="auto" w:fill="F7F7F7"/>
        </w:rPr>
      </w:pPr>
      <w:r>
        <w:rPr>
          <w:rFonts w:ascii="Consolas" w:hAnsi="Consolas"/>
          <w:color w:val="4D4D4C"/>
          <w:sz w:val="21"/>
          <w:szCs w:val="21"/>
          <w:shd w:val="clear" w:color="auto" w:fill="F7F7F7"/>
        </w:rPr>
        <w:t>$HOME</w:t>
      </w:r>
    </w:p>
    <w:p w14:paraId="4EA62E8A" w14:textId="77777777" w:rsidR="00B74803" w:rsidRDefault="006B7311">
      <w:pPr>
        <w:ind w:left="360"/>
        <w:rPr>
          <w:b/>
          <w:bCs/>
        </w:rPr>
      </w:pPr>
      <w:r>
        <w:rPr>
          <w:b/>
          <w:bCs/>
        </w:rPr>
        <w:t>Пользовательские переменные</w:t>
      </w:r>
    </w:p>
    <w:p w14:paraId="5854568C" w14:textId="77777777" w:rsidR="00B74803" w:rsidRDefault="006B7311">
      <w:pPr>
        <w:ind w:left="360"/>
        <w:rPr>
          <w:rFonts w:ascii="Consolas" w:hAnsi="Consolas"/>
          <w:color w:val="4D4D4C"/>
          <w:sz w:val="21"/>
          <w:szCs w:val="21"/>
          <w:shd w:val="clear" w:color="auto" w:fill="F7F7F7"/>
        </w:rPr>
      </w:pPr>
      <w:r>
        <w:rPr>
          <w:rFonts w:ascii="Consolas" w:hAnsi="Consolas"/>
          <w:color w:val="4D4D4C"/>
          <w:sz w:val="21"/>
          <w:szCs w:val="21"/>
          <w:shd w:val="clear" w:color="auto" w:fill="F7F7F7"/>
        </w:rPr>
        <w:t>$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7F7F7"/>
        </w:rPr>
        <w:t>grade</w:t>
      </w:r>
      <w:proofErr w:type="spellEnd"/>
    </w:p>
    <w:p w14:paraId="368920B6" w14:textId="77777777" w:rsidR="00B74803" w:rsidRDefault="006B7311">
      <w:pPr>
        <w:ind w:left="360"/>
        <w:rPr>
          <w:b/>
          <w:bCs/>
        </w:rPr>
      </w:pPr>
      <w:r>
        <w:rPr>
          <w:b/>
          <w:bCs/>
        </w:rPr>
        <w:t>Подстановка команд</w:t>
      </w:r>
    </w:p>
    <w:p w14:paraId="45B8B684" w14:textId="77777777" w:rsidR="00B74803" w:rsidRDefault="006B7311">
      <w:pPr>
        <w:ind w:left="360"/>
        <w:rPr>
          <w:rFonts w:ascii="Consolas" w:hAnsi="Consolas"/>
          <w:color w:val="4D4D4C"/>
          <w:sz w:val="21"/>
          <w:szCs w:val="21"/>
          <w:shd w:val="clear" w:color="auto" w:fill="F7F7F7"/>
        </w:rPr>
      </w:pP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7F7F7"/>
        </w:rPr>
        <w:t>mydir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7F7F7"/>
        </w:rPr>
        <w:t>=`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7F7F7"/>
        </w:rPr>
        <w:t>pwd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7F7F7"/>
        </w:rPr>
        <w:t>`</w:t>
      </w:r>
    </w:p>
    <w:p w14:paraId="5A3EBBF8" w14:textId="77777777" w:rsidR="00B74803" w:rsidRDefault="006B7311">
      <w:pPr>
        <w:ind w:left="360"/>
        <w:rPr>
          <w:rFonts w:ascii="Consolas" w:hAnsi="Consolas"/>
          <w:color w:val="4D4D4C"/>
          <w:sz w:val="21"/>
          <w:szCs w:val="21"/>
          <w:shd w:val="clear" w:color="auto" w:fill="F7F7F7"/>
        </w:rPr>
      </w:pP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7F7F7"/>
        </w:rPr>
        <w:t>mydir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7F7F7"/>
        </w:rPr>
        <w:t>=$(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7F7F7"/>
        </w:rPr>
        <w:t>pwd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7F7F7"/>
        </w:rPr>
        <w:t>)</w:t>
      </w:r>
    </w:p>
    <w:p w14:paraId="33BE0704" w14:textId="77777777" w:rsidR="00B74803" w:rsidRDefault="006B7311">
      <w:pPr>
        <w:ind w:left="360"/>
        <w:rPr>
          <w:b/>
          <w:bCs/>
        </w:rPr>
      </w:pPr>
      <w:r>
        <w:rPr>
          <w:b/>
          <w:bCs/>
        </w:rPr>
        <w:t>Математические операции</w:t>
      </w:r>
    </w:p>
    <w:p w14:paraId="1C1FE9D7" w14:textId="77777777" w:rsidR="00B74803" w:rsidRDefault="006B7311">
      <w:pPr>
        <w:ind w:left="360"/>
        <w:rPr>
          <w:rFonts w:ascii="Consolas" w:hAnsi="Consolas"/>
          <w:color w:val="333333"/>
          <w:shd w:val="clear" w:color="auto" w:fill="F7F7F7"/>
        </w:rPr>
      </w:pPr>
      <w:r>
        <w:rPr>
          <w:rFonts w:ascii="Consolas" w:hAnsi="Consolas"/>
          <w:color w:val="333333"/>
          <w:shd w:val="clear" w:color="auto" w:fill="F7F7F7"/>
        </w:rPr>
        <w:t>$((</w:t>
      </w:r>
      <w:proofErr w:type="spellStart"/>
      <w:r>
        <w:rPr>
          <w:rFonts w:ascii="Consolas" w:hAnsi="Consolas"/>
          <w:color w:val="333333"/>
          <w:shd w:val="clear" w:color="auto" w:fill="F7F7F7"/>
        </w:rPr>
        <w:t>a+b</w:t>
      </w:r>
      <w:proofErr w:type="spellEnd"/>
      <w:r>
        <w:rPr>
          <w:rFonts w:ascii="Consolas" w:hAnsi="Consolas"/>
          <w:color w:val="333333"/>
          <w:shd w:val="clear" w:color="auto" w:fill="F7F7F7"/>
        </w:rPr>
        <w:t>))</w:t>
      </w:r>
    </w:p>
    <w:p w14:paraId="0F5A983A" w14:textId="77777777" w:rsidR="00B74803" w:rsidRDefault="006B7311">
      <w:pPr>
        <w:ind w:left="360"/>
        <w:rPr>
          <w:b/>
          <w:bCs/>
        </w:rPr>
      </w:pPr>
      <w:r>
        <w:rPr>
          <w:b/>
          <w:bCs/>
        </w:rPr>
        <w:t xml:space="preserve">Управляющая конструкция </w:t>
      </w:r>
      <w:proofErr w:type="spellStart"/>
      <w:r>
        <w:rPr>
          <w:b/>
          <w:bCs/>
        </w:rPr>
        <w:t>if-then</w:t>
      </w:r>
      <w:proofErr w:type="spellEnd"/>
    </w:p>
    <w:p w14:paraId="218EA89D" w14:textId="77777777" w:rsidR="00B74803" w:rsidRDefault="006B7311">
      <w:pPr>
        <w:spacing w:after="0" w:line="240" w:lineRule="auto"/>
        <w:ind w:left="426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</w:pPr>
      <w:proofErr w:type="spellStart"/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>if</w:t>
      </w:r>
      <w:proofErr w:type="spellEnd"/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 xml:space="preserve"> команда</w:t>
      </w:r>
    </w:p>
    <w:p w14:paraId="78E743B5" w14:textId="77777777" w:rsidR="00B74803" w:rsidRDefault="006B7311">
      <w:pPr>
        <w:spacing w:after="0" w:line="240" w:lineRule="auto"/>
        <w:ind w:left="426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</w:pPr>
      <w:proofErr w:type="spellStart"/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>then</w:t>
      </w:r>
      <w:proofErr w:type="spellEnd"/>
    </w:p>
    <w:p w14:paraId="5B1D6B31" w14:textId="77777777" w:rsidR="00B74803" w:rsidRDefault="006B7311">
      <w:pPr>
        <w:spacing w:after="0" w:line="240" w:lineRule="auto"/>
        <w:ind w:left="426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</w:pPr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>команды</w:t>
      </w:r>
    </w:p>
    <w:p w14:paraId="12A61B22" w14:textId="77777777" w:rsidR="00B74803" w:rsidRDefault="006B7311">
      <w:pPr>
        <w:ind w:left="426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</w:pPr>
      <w:proofErr w:type="spellStart"/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>fi</w:t>
      </w:r>
      <w:proofErr w:type="spellEnd"/>
    </w:p>
    <w:p w14:paraId="096BA326" w14:textId="77777777" w:rsidR="00B74803" w:rsidRDefault="006B7311">
      <w:pPr>
        <w:ind w:left="360"/>
        <w:rPr>
          <w:b/>
          <w:bCs/>
        </w:rPr>
      </w:pPr>
      <w:r>
        <w:rPr>
          <w:b/>
          <w:bCs/>
        </w:rPr>
        <w:t xml:space="preserve">Управляющая конструкция </w:t>
      </w:r>
      <w:proofErr w:type="spellStart"/>
      <w:r>
        <w:rPr>
          <w:b/>
          <w:bCs/>
        </w:rPr>
        <w:t>if-then-else</w:t>
      </w:r>
      <w:proofErr w:type="spellEnd"/>
    </w:p>
    <w:p w14:paraId="015E9A56" w14:textId="77777777" w:rsidR="00B74803" w:rsidRDefault="006B7311">
      <w:pPr>
        <w:spacing w:after="0" w:line="240" w:lineRule="auto"/>
        <w:ind w:left="426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</w:pPr>
      <w:proofErr w:type="spellStart"/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>if</w:t>
      </w:r>
      <w:proofErr w:type="spellEnd"/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 xml:space="preserve"> команда</w:t>
      </w:r>
    </w:p>
    <w:p w14:paraId="25538B31" w14:textId="77777777" w:rsidR="00B74803" w:rsidRDefault="006B7311">
      <w:pPr>
        <w:spacing w:after="0" w:line="240" w:lineRule="auto"/>
        <w:ind w:left="426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</w:pPr>
      <w:proofErr w:type="spellStart"/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lastRenderedPageBreak/>
        <w:t>then</w:t>
      </w:r>
      <w:proofErr w:type="spellEnd"/>
    </w:p>
    <w:p w14:paraId="110FA841" w14:textId="77777777" w:rsidR="00B74803" w:rsidRDefault="006B7311">
      <w:pPr>
        <w:spacing w:after="0" w:line="240" w:lineRule="auto"/>
        <w:ind w:left="426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</w:pPr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>команды</w:t>
      </w:r>
    </w:p>
    <w:p w14:paraId="20B66F3D" w14:textId="77777777" w:rsidR="00B74803" w:rsidRDefault="006B7311">
      <w:pPr>
        <w:spacing w:after="0" w:line="240" w:lineRule="auto"/>
        <w:ind w:left="426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</w:pPr>
      <w:proofErr w:type="spellStart"/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>else</w:t>
      </w:r>
      <w:proofErr w:type="spellEnd"/>
    </w:p>
    <w:p w14:paraId="11D63A09" w14:textId="77777777" w:rsidR="00B74803" w:rsidRDefault="006B7311">
      <w:pPr>
        <w:spacing w:after="0" w:line="240" w:lineRule="auto"/>
        <w:ind w:left="426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</w:pPr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>команды</w:t>
      </w:r>
    </w:p>
    <w:p w14:paraId="627D364F" w14:textId="77777777" w:rsidR="00B74803" w:rsidRDefault="006B7311">
      <w:pPr>
        <w:spacing w:after="0" w:line="240" w:lineRule="auto"/>
        <w:ind w:left="426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</w:pPr>
      <w:proofErr w:type="spellStart"/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>fi</w:t>
      </w:r>
      <w:proofErr w:type="spellEnd"/>
    </w:p>
    <w:p w14:paraId="78995E62" w14:textId="77777777" w:rsidR="00B74803" w:rsidRDefault="00B74803">
      <w:pPr>
        <w:spacing w:after="0" w:line="240" w:lineRule="auto"/>
        <w:ind w:left="426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</w:pPr>
    </w:p>
    <w:p w14:paraId="2EC6CA7E" w14:textId="77777777" w:rsidR="00B74803" w:rsidRDefault="006B7311">
      <w:pPr>
        <w:ind w:left="360"/>
        <w:rPr>
          <w:b/>
          <w:bCs/>
        </w:rPr>
      </w:pPr>
      <w:r>
        <w:rPr>
          <w:b/>
          <w:bCs/>
        </w:rPr>
        <w:t>Сравнение чисел</w:t>
      </w:r>
    </w:p>
    <w:p w14:paraId="1B53050A" w14:textId="77777777" w:rsidR="00B74803" w:rsidRDefault="006B7311">
      <w:pPr>
        <w:spacing w:after="0" w:line="240" w:lineRule="auto"/>
        <w:ind w:left="426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</w:pPr>
      <w:r>
        <w:rPr>
          <w:rFonts w:eastAsia="Times New Roman" w:cs="Times New Roman"/>
          <w:color w:val="4D4D4C"/>
          <w:sz w:val="21"/>
          <w:szCs w:val="21"/>
          <w:lang w:eastAsia="ru-RU"/>
        </w:rPr>
        <w:t>n1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-</w:t>
      </w:r>
      <w:proofErr w:type="spellStart"/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eq</w:t>
      </w:r>
      <w:proofErr w:type="spellEnd"/>
      <w:r>
        <w:rPr>
          <w:rFonts w:eastAsia="Times New Roman" w:cs="Times New Roman"/>
          <w:color w:val="4D4D4C"/>
          <w:sz w:val="21"/>
          <w:szCs w:val="21"/>
          <w:lang w:eastAsia="ru-RU"/>
        </w:rPr>
        <w:t xml:space="preserve"> </w:t>
      </w:r>
      <w:proofErr w:type="gramStart"/>
      <w:r>
        <w:rPr>
          <w:rFonts w:eastAsia="Times New Roman" w:cs="Times New Roman"/>
          <w:color w:val="4D4D4C"/>
          <w:sz w:val="21"/>
          <w:szCs w:val="21"/>
          <w:lang w:eastAsia="ru-RU"/>
        </w:rPr>
        <w:t>n2</w:t>
      </w:r>
      <w:r>
        <w:rPr>
          <w:rFonts w:eastAsia="Times New Roman" w:cs="Times New Roman"/>
          <w:color w:val="4D4D4C"/>
          <w:sz w:val="21"/>
          <w:szCs w:val="21"/>
          <w:lang w:eastAsia="ru-RU"/>
        </w:rPr>
        <w:tab/>
      </w:r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>Возвращает</w:t>
      </w:r>
      <w:proofErr w:type="gramEnd"/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 xml:space="preserve"> истинное значение, если </w:t>
      </w:r>
      <w:r>
        <w:rPr>
          <w:rFonts w:eastAsia="Times New Roman" w:cs="Times New Roman"/>
          <w:color w:val="4D4D4C"/>
          <w:sz w:val="21"/>
          <w:szCs w:val="21"/>
          <w:lang w:eastAsia="ru-RU"/>
        </w:rPr>
        <w:t>n1</w:t>
      </w:r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> равно </w:t>
      </w:r>
      <w:r>
        <w:rPr>
          <w:rFonts w:eastAsia="Times New Roman" w:cs="Times New Roman"/>
          <w:color w:val="4D4D4C"/>
          <w:sz w:val="21"/>
          <w:szCs w:val="21"/>
          <w:lang w:eastAsia="ru-RU"/>
        </w:rPr>
        <w:t>n2</w:t>
      </w:r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>.</w:t>
      </w:r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br/>
      </w:r>
      <w:r>
        <w:rPr>
          <w:rFonts w:eastAsia="Times New Roman" w:cs="Times New Roman"/>
          <w:color w:val="4D4D4C"/>
          <w:sz w:val="21"/>
          <w:szCs w:val="21"/>
          <w:lang w:eastAsia="ru-RU"/>
        </w:rPr>
        <w:t>n1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-</w:t>
      </w:r>
      <w:proofErr w:type="spellStart"/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ge</w:t>
      </w:r>
      <w:proofErr w:type="spellEnd"/>
      <w:r>
        <w:rPr>
          <w:rFonts w:eastAsia="Times New Roman" w:cs="Times New Roman"/>
          <w:color w:val="4D4D4C"/>
          <w:sz w:val="21"/>
          <w:szCs w:val="21"/>
          <w:lang w:eastAsia="ru-RU"/>
        </w:rPr>
        <w:t xml:space="preserve"> </w:t>
      </w:r>
      <w:proofErr w:type="gramStart"/>
      <w:r>
        <w:rPr>
          <w:rFonts w:eastAsia="Times New Roman" w:cs="Times New Roman"/>
          <w:color w:val="4D4D4C"/>
          <w:sz w:val="21"/>
          <w:szCs w:val="21"/>
          <w:lang w:eastAsia="ru-RU"/>
        </w:rPr>
        <w:t>n2</w:t>
      </w:r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ab/>
        <w:t>Возвращает</w:t>
      </w:r>
      <w:proofErr w:type="gramEnd"/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 xml:space="preserve"> истинное значение, если </w:t>
      </w:r>
      <w:r>
        <w:rPr>
          <w:rFonts w:eastAsia="Times New Roman" w:cs="Times New Roman"/>
          <w:color w:val="4D4D4C"/>
          <w:sz w:val="21"/>
          <w:szCs w:val="21"/>
          <w:lang w:eastAsia="ru-RU"/>
        </w:rPr>
        <w:t>n1</w:t>
      </w:r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>больше или равно </w:t>
      </w:r>
      <w:r>
        <w:rPr>
          <w:rFonts w:eastAsia="Times New Roman" w:cs="Times New Roman"/>
          <w:color w:val="4D4D4C"/>
          <w:sz w:val="21"/>
          <w:szCs w:val="21"/>
          <w:lang w:eastAsia="ru-RU"/>
        </w:rPr>
        <w:t>n2</w:t>
      </w:r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>.</w:t>
      </w:r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br/>
      </w:r>
      <w:r>
        <w:rPr>
          <w:rFonts w:eastAsia="Times New Roman" w:cs="Times New Roman"/>
          <w:color w:val="4D4D4C"/>
          <w:sz w:val="21"/>
          <w:szCs w:val="21"/>
          <w:lang w:eastAsia="ru-RU"/>
        </w:rPr>
        <w:t>n1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-</w:t>
      </w:r>
      <w:proofErr w:type="spellStart"/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gt</w:t>
      </w:r>
      <w:proofErr w:type="spellEnd"/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</w:t>
      </w:r>
      <w:proofErr w:type="gramStart"/>
      <w:r>
        <w:rPr>
          <w:rFonts w:eastAsia="Times New Roman" w:cs="Times New Roman"/>
          <w:color w:val="4D4D4C"/>
          <w:sz w:val="21"/>
          <w:szCs w:val="21"/>
          <w:lang w:eastAsia="ru-RU"/>
        </w:rPr>
        <w:t>n2</w:t>
      </w:r>
      <w:r>
        <w:rPr>
          <w:rFonts w:eastAsia="Times New Roman" w:cs="Times New Roman"/>
          <w:color w:val="4D4D4C"/>
          <w:sz w:val="21"/>
          <w:szCs w:val="21"/>
          <w:lang w:eastAsia="ru-RU"/>
        </w:rPr>
        <w:tab/>
      </w:r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>Возвращает</w:t>
      </w:r>
      <w:proofErr w:type="gramEnd"/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 xml:space="preserve"> истинное значение, если </w:t>
      </w:r>
      <w:r>
        <w:rPr>
          <w:rFonts w:eastAsia="Times New Roman" w:cs="Times New Roman"/>
          <w:color w:val="4D4D4C"/>
          <w:sz w:val="21"/>
          <w:szCs w:val="21"/>
          <w:lang w:eastAsia="ru-RU"/>
        </w:rPr>
        <w:t>n1</w:t>
      </w:r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> больше </w:t>
      </w:r>
      <w:r>
        <w:rPr>
          <w:rFonts w:eastAsia="Times New Roman" w:cs="Times New Roman"/>
          <w:color w:val="4D4D4C"/>
          <w:sz w:val="21"/>
          <w:szCs w:val="21"/>
          <w:lang w:eastAsia="ru-RU"/>
        </w:rPr>
        <w:t>n2</w:t>
      </w:r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>.</w:t>
      </w:r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br/>
      </w:r>
      <w:r>
        <w:rPr>
          <w:rFonts w:eastAsia="Times New Roman" w:cs="Times New Roman"/>
          <w:color w:val="4D4D4C"/>
          <w:sz w:val="21"/>
          <w:szCs w:val="21"/>
          <w:lang w:eastAsia="ru-RU"/>
        </w:rPr>
        <w:t>n1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-</w:t>
      </w:r>
      <w:proofErr w:type="spellStart"/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le</w:t>
      </w:r>
      <w:proofErr w:type="spellEnd"/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</w:t>
      </w:r>
      <w:proofErr w:type="gramStart"/>
      <w:r>
        <w:rPr>
          <w:rFonts w:eastAsia="Times New Roman" w:cs="Times New Roman"/>
          <w:color w:val="4D4D4C"/>
          <w:sz w:val="21"/>
          <w:szCs w:val="21"/>
          <w:lang w:eastAsia="ru-RU"/>
        </w:rPr>
        <w:t>n2</w:t>
      </w:r>
      <w:r>
        <w:rPr>
          <w:rFonts w:eastAsia="Times New Roman" w:cs="Times New Roman"/>
          <w:color w:val="4D4D4C"/>
          <w:sz w:val="21"/>
          <w:szCs w:val="21"/>
          <w:lang w:eastAsia="ru-RU"/>
        </w:rPr>
        <w:tab/>
      </w:r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>Возвращает</w:t>
      </w:r>
      <w:proofErr w:type="gramEnd"/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 xml:space="preserve"> истинное значение, если </w:t>
      </w:r>
      <w:r>
        <w:rPr>
          <w:rFonts w:eastAsia="Times New Roman" w:cs="Times New Roman"/>
          <w:color w:val="4D4D4C"/>
          <w:sz w:val="21"/>
          <w:szCs w:val="21"/>
          <w:lang w:eastAsia="ru-RU"/>
        </w:rPr>
        <w:t>n1</w:t>
      </w:r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>меньше или равно </w:t>
      </w:r>
      <w:r>
        <w:rPr>
          <w:rFonts w:eastAsia="Times New Roman" w:cs="Times New Roman"/>
          <w:color w:val="4D4D4C"/>
          <w:sz w:val="21"/>
          <w:szCs w:val="21"/>
          <w:lang w:eastAsia="ru-RU"/>
        </w:rPr>
        <w:t>n2</w:t>
      </w:r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>.</w:t>
      </w:r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br/>
      </w:r>
      <w:r>
        <w:rPr>
          <w:rFonts w:eastAsia="Times New Roman" w:cs="Times New Roman"/>
          <w:color w:val="4D4D4C"/>
          <w:sz w:val="21"/>
          <w:szCs w:val="21"/>
          <w:lang w:eastAsia="ru-RU"/>
        </w:rPr>
        <w:t>n1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-</w:t>
      </w:r>
      <w:proofErr w:type="spellStart"/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lt</w:t>
      </w:r>
      <w:proofErr w:type="spellEnd"/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</w:t>
      </w:r>
      <w:proofErr w:type="gramStart"/>
      <w:r>
        <w:rPr>
          <w:rFonts w:eastAsia="Times New Roman" w:cs="Times New Roman"/>
          <w:color w:val="4D4D4C"/>
          <w:sz w:val="21"/>
          <w:szCs w:val="21"/>
          <w:lang w:eastAsia="ru-RU"/>
        </w:rPr>
        <w:t>n2</w:t>
      </w:r>
      <w:r>
        <w:rPr>
          <w:rFonts w:eastAsia="Times New Roman" w:cs="Times New Roman"/>
          <w:color w:val="4D4D4C"/>
          <w:sz w:val="21"/>
          <w:szCs w:val="21"/>
          <w:lang w:eastAsia="ru-RU"/>
        </w:rPr>
        <w:tab/>
      </w:r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>Возвращает</w:t>
      </w:r>
      <w:proofErr w:type="gramEnd"/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 xml:space="preserve"> истинное значение, если n1 меньше </w:t>
      </w:r>
      <w:r>
        <w:rPr>
          <w:rFonts w:eastAsia="Times New Roman" w:cs="Times New Roman"/>
          <w:color w:val="4D4D4C"/>
          <w:sz w:val="21"/>
          <w:szCs w:val="21"/>
          <w:lang w:eastAsia="ru-RU"/>
        </w:rPr>
        <w:t>n2</w:t>
      </w:r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>.</w:t>
      </w:r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br/>
      </w:r>
      <w:r>
        <w:rPr>
          <w:rFonts w:eastAsia="Times New Roman" w:cs="Times New Roman"/>
          <w:color w:val="4D4D4C"/>
          <w:sz w:val="21"/>
          <w:szCs w:val="21"/>
          <w:lang w:eastAsia="ru-RU"/>
        </w:rPr>
        <w:t>n1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-</w:t>
      </w:r>
      <w:proofErr w:type="spellStart"/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ne</w:t>
      </w:r>
      <w:proofErr w:type="spellEnd"/>
      <w:r>
        <w:rPr>
          <w:rFonts w:eastAsia="Times New Roman" w:cs="Times New Roman"/>
          <w:color w:val="4D4D4C"/>
          <w:sz w:val="21"/>
          <w:szCs w:val="21"/>
          <w:lang w:eastAsia="ru-RU"/>
        </w:rPr>
        <w:t xml:space="preserve"> </w:t>
      </w:r>
      <w:proofErr w:type="gramStart"/>
      <w:r>
        <w:rPr>
          <w:rFonts w:eastAsia="Times New Roman" w:cs="Times New Roman"/>
          <w:color w:val="4D4D4C"/>
          <w:sz w:val="21"/>
          <w:szCs w:val="21"/>
          <w:lang w:eastAsia="ru-RU"/>
        </w:rPr>
        <w:t>n2</w:t>
      </w:r>
      <w:r>
        <w:rPr>
          <w:rFonts w:eastAsia="Times New Roman" w:cs="Times New Roman"/>
          <w:color w:val="4D4D4C"/>
          <w:sz w:val="21"/>
          <w:szCs w:val="21"/>
          <w:lang w:eastAsia="ru-RU"/>
        </w:rPr>
        <w:tab/>
      </w:r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>Возвращает</w:t>
      </w:r>
      <w:proofErr w:type="gramEnd"/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 xml:space="preserve"> истинное значение, если </w:t>
      </w:r>
      <w:r>
        <w:rPr>
          <w:rFonts w:eastAsia="Times New Roman" w:cs="Times New Roman"/>
          <w:color w:val="4D4D4C"/>
          <w:sz w:val="21"/>
          <w:szCs w:val="21"/>
          <w:lang w:eastAsia="ru-RU"/>
        </w:rPr>
        <w:t>n1</w:t>
      </w:r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>не равно </w:t>
      </w:r>
      <w:r>
        <w:rPr>
          <w:rFonts w:eastAsia="Times New Roman" w:cs="Times New Roman"/>
          <w:color w:val="4D4D4C"/>
          <w:sz w:val="21"/>
          <w:szCs w:val="21"/>
          <w:lang w:eastAsia="ru-RU"/>
        </w:rPr>
        <w:t>n2</w:t>
      </w:r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>.</w:t>
      </w:r>
    </w:p>
    <w:p w14:paraId="5AF50C20" w14:textId="77777777" w:rsidR="00B74803" w:rsidRDefault="00B74803">
      <w:pPr>
        <w:spacing w:after="0" w:line="240" w:lineRule="auto"/>
        <w:ind w:left="426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05DF0A02" w14:textId="77777777" w:rsidR="00B74803" w:rsidRDefault="006B7311">
      <w:pPr>
        <w:spacing w:after="0" w:line="240" w:lineRule="auto"/>
        <w:ind w:left="426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val="en-US" w:eastAsia="ru-RU"/>
        </w:rPr>
      </w:pPr>
      <w:proofErr w:type="gramStart"/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val="en-US" w:eastAsia="ru-RU"/>
        </w:rPr>
        <w:t>#!/</w:t>
      </w:r>
      <w:proofErr w:type="gramEnd"/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val="en-US" w:eastAsia="ru-RU"/>
        </w:rPr>
        <w:t>bin/bash</w:t>
      </w:r>
    </w:p>
    <w:p w14:paraId="588FB528" w14:textId="77777777" w:rsidR="00B74803" w:rsidRDefault="006B7311">
      <w:pPr>
        <w:spacing w:after="0" w:line="240" w:lineRule="auto"/>
        <w:ind w:left="426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val="en-US" w:eastAsia="ru-RU"/>
        </w:rPr>
      </w:pPr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val="en-US" w:eastAsia="ru-RU"/>
        </w:rPr>
        <w:t>val1=6</w:t>
      </w:r>
    </w:p>
    <w:p w14:paraId="1C25B5D8" w14:textId="77777777" w:rsidR="00B74803" w:rsidRDefault="006B7311">
      <w:pPr>
        <w:spacing w:after="0" w:line="240" w:lineRule="auto"/>
        <w:ind w:left="426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val="en-US" w:eastAsia="ru-RU"/>
        </w:rPr>
      </w:pPr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val="en-US" w:eastAsia="ru-RU"/>
        </w:rPr>
        <w:t>if [ $val1 -</w:t>
      </w:r>
      <w:proofErr w:type="spellStart"/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val="en-US" w:eastAsia="ru-RU"/>
        </w:rPr>
        <w:t>gt</w:t>
      </w:r>
      <w:proofErr w:type="spellEnd"/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val="en-US" w:eastAsia="ru-RU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val="en-US" w:eastAsia="ru-RU"/>
        </w:rPr>
        <w:t>5 ]</w:t>
      </w:r>
      <w:proofErr w:type="gramEnd"/>
    </w:p>
    <w:p w14:paraId="6DBDF20A" w14:textId="77777777" w:rsidR="00B74803" w:rsidRDefault="006B7311">
      <w:pPr>
        <w:spacing w:after="0" w:line="240" w:lineRule="auto"/>
        <w:ind w:left="426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val="en-US" w:eastAsia="ru-RU"/>
        </w:rPr>
      </w:pPr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val="en-US" w:eastAsia="ru-RU"/>
        </w:rPr>
        <w:t>then</w:t>
      </w:r>
    </w:p>
    <w:p w14:paraId="2AFB49EB" w14:textId="77777777" w:rsidR="00B74803" w:rsidRDefault="006B7311">
      <w:pPr>
        <w:spacing w:after="0" w:line="240" w:lineRule="auto"/>
        <w:ind w:left="426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val="en-US" w:eastAsia="ru-RU"/>
        </w:rPr>
      </w:pPr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val="en-US" w:eastAsia="ru-RU"/>
        </w:rPr>
        <w:t>echo "The test value $val1 is greater than 5"</w:t>
      </w:r>
    </w:p>
    <w:p w14:paraId="054F7F96" w14:textId="77777777" w:rsidR="00B74803" w:rsidRDefault="006B7311">
      <w:pPr>
        <w:spacing w:after="0" w:line="240" w:lineRule="auto"/>
        <w:ind w:left="426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val="en-US" w:eastAsia="ru-RU"/>
        </w:rPr>
      </w:pPr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val="en-US" w:eastAsia="ru-RU"/>
        </w:rPr>
        <w:t>else</w:t>
      </w:r>
    </w:p>
    <w:p w14:paraId="55DE4E58" w14:textId="77777777" w:rsidR="00B74803" w:rsidRDefault="006B7311">
      <w:pPr>
        <w:spacing w:after="0" w:line="240" w:lineRule="auto"/>
        <w:ind w:left="426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val="en-US" w:eastAsia="ru-RU"/>
        </w:rPr>
      </w:pPr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val="en-US" w:eastAsia="ru-RU"/>
        </w:rPr>
        <w:t>echo "The test value $val1 is not greater than 5"</w:t>
      </w:r>
    </w:p>
    <w:p w14:paraId="4C70704B" w14:textId="77777777" w:rsidR="00B74803" w:rsidRDefault="006B7311">
      <w:pPr>
        <w:spacing w:after="0" w:line="240" w:lineRule="auto"/>
        <w:ind w:left="426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</w:pPr>
      <w:proofErr w:type="spellStart"/>
      <w: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  <w:t>fi</w:t>
      </w:r>
      <w:proofErr w:type="spellEnd"/>
    </w:p>
    <w:p w14:paraId="1090BD6C" w14:textId="77777777" w:rsidR="00B74803" w:rsidRDefault="00B74803">
      <w:pP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</w:pPr>
    </w:p>
    <w:p w14:paraId="1BBF9959" w14:textId="77777777" w:rsidR="00B74803" w:rsidRDefault="00B74803">
      <w:pPr>
        <w:spacing w:after="0" w:line="240" w:lineRule="auto"/>
        <w:ind w:left="426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7F7F7"/>
          <w:lang w:eastAsia="ru-RU"/>
        </w:rPr>
      </w:pPr>
    </w:p>
    <w:p w14:paraId="206ABF41" w14:textId="77777777" w:rsidR="00B74803" w:rsidRDefault="006B7311">
      <w:pPr>
        <w:ind w:left="360"/>
        <w:rPr>
          <w:b/>
          <w:bCs/>
        </w:rPr>
      </w:pPr>
      <w:r>
        <w:rPr>
          <w:b/>
          <w:bCs/>
        </w:rPr>
        <w:t>Сравнение строк</w:t>
      </w:r>
    </w:p>
    <w:p w14:paraId="3A37E4E0" w14:textId="77777777" w:rsidR="00B74803" w:rsidRDefault="006B7311">
      <w:pPr>
        <w:ind w:left="360"/>
        <w:rPr>
          <w:rFonts w:eastAsia="Times New Roman" w:cs="Times New Roman"/>
          <w:color w:val="4D4D4C"/>
          <w:sz w:val="21"/>
          <w:szCs w:val="21"/>
          <w:lang w:eastAsia="ru-RU"/>
        </w:rPr>
      </w:pP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str1 = </w:t>
      </w:r>
      <w:proofErr w:type="gramStart"/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str2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ab/>
      </w:r>
      <w:r>
        <w:rPr>
          <w:rFonts w:eastAsia="Times New Roman" w:cs="Times New Roman"/>
          <w:color w:val="4D4D4C"/>
          <w:sz w:val="21"/>
          <w:szCs w:val="21"/>
          <w:lang w:eastAsia="ru-RU"/>
        </w:rPr>
        <w:t>Проверяет</w:t>
      </w:r>
      <w:proofErr w:type="gramEnd"/>
      <w:r>
        <w:rPr>
          <w:rFonts w:eastAsia="Times New Roman" w:cs="Times New Roman"/>
          <w:color w:val="4D4D4C"/>
          <w:sz w:val="21"/>
          <w:szCs w:val="21"/>
          <w:lang w:eastAsia="ru-RU"/>
        </w:rPr>
        <w:t xml:space="preserve"> строки на равенство, возвращает истину, если строки идентичны.</w:t>
      </w:r>
      <w:r>
        <w:rPr>
          <w:rFonts w:eastAsia="Times New Roman" w:cs="Times New Roman"/>
          <w:color w:val="4D4D4C"/>
          <w:sz w:val="21"/>
          <w:szCs w:val="21"/>
          <w:lang w:eastAsia="ru-RU"/>
        </w:rPr>
        <w:br/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str</w:t>
      </w:r>
      <w:proofErr w:type="gramStart"/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1 !</w:t>
      </w:r>
      <w:proofErr w:type="gramEnd"/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= </w:t>
      </w:r>
      <w:proofErr w:type="gramStart"/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str2</w:t>
      </w:r>
      <w:r>
        <w:rPr>
          <w:rFonts w:eastAsia="Times New Roman" w:cs="Times New Roman"/>
          <w:color w:val="4D4D4C"/>
          <w:sz w:val="21"/>
          <w:szCs w:val="21"/>
          <w:lang w:eastAsia="ru-RU"/>
        </w:rPr>
        <w:tab/>
        <w:t>Возвращает</w:t>
      </w:r>
      <w:proofErr w:type="gramEnd"/>
      <w:r>
        <w:rPr>
          <w:rFonts w:eastAsia="Times New Roman" w:cs="Times New Roman"/>
          <w:color w:val="4D4D4C"/>
          <w:sz w:val="21"/>
          <w:szCs w:val="21"/>
          <w:lang w:eastAsia="ru-RU"/>
        </w:rPr>
        <w:t xml:space="preserve"> истину, если строки не идентичны.</w:t>
      </w:r>
      <w:r>
        <w:rPr>
          <w:rFonts w:eastAsia="Times New Roman" w:cs="Times New Roman"/>
          <w:color w:val="4D4D4C"/>
          <w:sz w:val="21"/>
          <w:szCs w:val="21"/>
          <w:lang w:eastAsia="ru-RU"/>
        </w:rPr>
        <w:br/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str1 </w:t>
      </w:r>
      <w:proofErr w:type="gramStart"/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&lt; str</w:t>
      </w:r>
      <w:proofErr w:type="gramEnd"/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2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ab/>
      </w:r>
      <w:r>
        <w:rPr>
          <w:rFonts w:eastAsia="Times New Roman" w:cs="Times New Roman"/>
          <w:color w:val="4D4D4C"/>
          <w:sz w:val="21"/>
          <w:szCs w:val="21"/>
          <w:lang w:eastAsia="ru-RU"/>
        </w:rPr>
        <w:t>Возвращает истину, если str1 меньше, чем str2.</w:t>
      </w:r>
      <w:r>
        <w:rPr>
          <w:rFonts w:eastAsia="Times New Roman" w:cs="Times New Roman"/>
          <w:color w:val="4D4D4C"/>
          <w:sz w:val="21"/>
          <w:szCs w:val="21"/>
          <w:lang w:eastAsia="ru-RU"/>
        </w:rPr>
        <w:br/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str</w:t>
      </w:r>
      <w:proofErr w:type="gramStart"/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1 &gt;</w:t>
      </w:r>
      <w:proofErr w:type="gramEnd"/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</w:t>
      </w:r>
      <w:proofErr w:type="gramStart"/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str2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ab/>
      </w:r>
      <w:r>
        <w:rPr>
          <w:rFonts w:eastAsia="Times New Roman" w:cs="Times New Roman"/>
          <w:color w:val="4D4D4C"/>
          <w:sz w:val="21"/>
          <w:szCs w:val="21"/>
          <w:lang w:eastAsia="ru-RU"/>
        </w:rPr>
        <w:t>Возвращает</w:t>
      </w:r>
      <w:proofErr w:type="gramEnd"/>
      <w:r>
        <w:rPr>
          <w:rFonts w:eastAsia="Times New Roman" w:cs="Times New Roman"/>
          <w:color w:val="4D4D4C"/>
          <w:sz w:val="21"/>
          <w:szCs w:val="21"/>
          <w:lang w:eastAsia="ru-RU"/>
        </w:rPr>
        <w:t xml:space="preserve"> истину, если str1 больше, чем str2.</w:t>
      </w:r>
      <w:r>
        <w:rPr>
          <w:rFonts w:eastAsia="Times New Roman" w:cs="Times New Roman"/>
          <w:color w:val="4D4D4C"/>
          <w:sz w:val="21"/>
          <w:szCs w:val="21"/>
          <w:lang w:eastAsia="ru-RU"/>
        </w:rPr>
        <w:br/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-n </w:t>
      </w:r>
      <w:proofErr w:type="gramStart"/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str1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ab/>
      </w:r>
      <w:r>
        <w:rPr>
          <w:rFonts w:eastAsia="Times New Roman" w:cs="Times New Roman"/>
          <w:color w:val="4D4D4C"/>
          <w:sz w:val="21"/>
          <w:szCs w:val="21"/>
          <w:lang w:eastAsia="ru-RU"/>
        </w:rPr>
        <w:t>Возвращает</w:t>
      </w:r>
      <w:proofErr w:type="gramEnd"/>
      <w:r>
        <w:rPr>
          <w:rFonts w:eastAsia="Times New Roman" w:cs="Times New Roman"/>
          <w:color w:val="4D4D4C"/>
          <w:sz w:val="21"/>
          <w:szCs w:val="21"/>
          <w:lang w:eastAsia="ru-RU"/>
        </w:rPr>
        <w:t xml:space="preserve"> истину, если длина str1 больше нуля.</w:t>
      </w:r>
      <w:r>
        <w:rPr>
          <w:rFonts w:eastAsia="Times New Roman" w:cs="Times New Roman"/>
          <w:color w:val="4D4D4C"/>
          <w:sz w:val="21"/>
          <w:szCs w:val="21"/>
          <w:lang w:eastAsia="ru-RU"/>
        </w:rPr>
        <w:br/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-z </w:t>
      </w:r>
      <w:proofErr w:type="gramStart"/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str1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ab/>
      </w:r>
      <w:r>
        <w:rPr>
          <w:rFonts w:eastAsia="Times New Roman" w:cs="Times New Roman"/>
          <w:color w:val="4D4D4C"/>
          <w:sz w:val="21"/>
          <w:szCs w:val="21"/>
          <w:lang w:eastAsia="ru-RU"/>
        </w:rPr>
        <w:t>Возвращает</w:t>
      </w:r>
      <w:proofErr w:type="gramEnd"/>
      <w:r>
        <w:rPr>
          <w:rFonts w:eastAsia="Times New Roman" w:cs="Times New Roman"/>
          <w:color w:val="4D4D4C"/>
          <w:sz w:val="21"/>
          <w:szCs w:val="21"/>
          <w:lang w:eastAsia="ru-RU"/>
        </w:rPr>
        <w:t xml:space="preserve"> истину, если длина str1 равна нулю.</w:t>
      </w:r>
    </w:p>
    <w:p w14:paraId="0D542B10" w14:textId="77777777" w:rsidR="00B74803" w:rsidRDefault="00B74803">
      <w:pPr>
        <w:ind w:left="360"/>
        <w:rPr>
          <w:rFonts w:eastAsia="Times New Roman" w:cs="Times New Roman"/>
          <w:sz w:val="21"/>
          <w:szCs w:val="21"/>
          <w:lang w:eastAsia="ru-RU"/>
        </w:rPr>
      </w:pPr>
    </w:p>
    <w:p w14:paraId="7104B570" w14:textId="77777777" w:rsidR="00B74803" w:rsidRDefault="006B7311">
      <w:pPr>
        <w:ind w:left="360"/>
        <w:rPr>
          <w:b/>
          <w:bCs/>
        </w:rPr>
      </w:pPr>
      <w:r>
        <w:rPr>
          <w:b/>
          <w:bCs/>
        </w:rPr>
        <w:t>Проверки файлов</w:t>
      </w:r>
    </w:p>
    <w:p w14:paraId="5CB18578" w14:textId="77777777" w:rsidR="00B74803" w:rsidRDefault="006B7311">
      <w:pPr>
        <w:ind w:left="360"/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 xml:space="preserve">-d </w:t>
      </w:r>
      <w:proofErr w:type="spellStart"/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>file</w:t>
      </w:r>
      <w:proofErr w:type="spellEnd"/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ab/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Проверяет, существует ли файл, и является ли он директорией.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br/>
      </w:r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 xml:space="preserve">-e </w:t>
      </w:r>
      <w:proofErr w:type="spellStart"/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>file</w:t>
      </w:r>
      <w:proofErr w:type="spellEnd"/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ab/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Проверяет, существует ли файл.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br/>
      </w:r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 xml:space="preserve">-f </w:t>
      </w:r>
      <w:proofErr w:type="spellStart"/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>file</w:t>
      </w:r>
      <w:proofErr w:type="spellEnd"/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ab/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Проверяет, существует ли файл, и является ли он файлом.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br/>
      </w:r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 xml:space="preserve">-r </w:t>
      </w:r>
      <w:proofErr w:type="spellStart"/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>file</w:t>
      </w:r>
      <w:proofErr w:type="spellEnd"/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ab/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Проверяет, существует ли файл, и доступен ли он для чтения.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br/>
      </w:r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 xml:space="preserve">-s </w:t>
      </w:r>
      <w:proofErr w:type="spellStart"/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>file</w:t>
      </w:r>
      <w:proofErr w:type="spellEnd"/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ab/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Проверяет, существует ли файл, и не является ли он пустым.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br/>
      </w:r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 xml:space="preserve">-w </w:t>
      </w:r>
      <w:proofErr w:type="spellStart"/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>file</w:t>
      </w:r>
      <w:proofErr w:type="spellEnd"/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ab/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Проверяет, существует ли файл, и доступен ли он для записи.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br/>
      </w:r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 xml:space="preserve">-x </w:t>
      </w:r>
      <w:proofErr w:type="spellStart"/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>file</w:t>
      </w:r>
      <w:proofErr w:type="spellEnd"/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ab/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Проверяет, существует ли файл, и является ли он исполняемым.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br/>
      </w:r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>file1 -</w:t>
      </w:r>
      <w:proofErr w:type="spellStart"/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>nt</w:t>
      </w:r>
      <w:proofErr w:type="spellEnd"/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 xml:space="preserve"> file2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Проверяет, новее ли file1, чем file2.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br/>
      </w:r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>file1 -</w:t>
      </w:r>
      <w:proofErr w:type="spellStart"/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>ot</w:t>
      </w:r>
      <w:proofErr w:type="spellEnd"/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 xml:space="preserve"> file2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Проверяет, старше ли file1, чем file2.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br/>
      </w:r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 xml:space="preserve">-O </w:t>
      </w:r>
      <w:proofErr w:type="spellStart"/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>file</w:t>
      </w:r>
      <w:proofErr w:type="spellEnd"/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ab/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Проверяет, существует ли файл, и является ли его владельцем текущий пользователь.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br/>
      </w:r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 xml:space="preserve">-G </w:t>
      </w:r>
      <w:proofErr w:type="spellStart"/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>file</w:t>
      </w:r>
      <w:proofErr w:type="spellEnd"/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ab/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Проверяет, существует ли файл, и соответствует ли его идентификатор группы идентификатору группы текущего пользователя.</w:t>
      </w:r>
    </w:p>
    <w:p w14:paraId="215A2922" w14:textId="77777777" w:rsidR="00B74803" w:rsidRDefault="00B74803">
      <w:pPr>
        <w:ind w:left="360"/>
        <w:rPr>
          <w:rFonts w:eastAsia="Times New Roman" w:cs="Times New Roman"/>
          <w:sz w:val="21"/>
          <w:szCs w:val="21"/>
          <w:lang w:eastAsia="ru-RU"/>
        </w:rPr>
      </w:pPr>
    </w:p>
    <w:p w14:paraId="1AE8BD58" w14:textId="77777777" w:rsidR="00B74803" w:rsidRDefault="00B74803">
      <w:pPr>
        <w:ind w:left="360"/>
        <w:rPr>
          <w:rFonts w:eastAsia="Times New Roman" w:cs="Times New Roman"/>
          <w:sz w:val="21"/>
          <w:szCs w:val="21"/>
          <w:lang w:eastAsia="ru-RU"/>
        </w:rPr>
      </w:pPr>
    </w:p>
    <w:p w14:paraId="6DB49116" w14:textId="77777777" w:rsidR="00B74803" w:rsidRDefault="006B7311">
      <w:pPr>
        <w:pStyle w:val="Heading2"/>
        <w:rPr>
          <w:rStyle w:val="InternetLink"/>
          <w:lang w:val="en-US"/>
        </w:rPr>
      </w:pPr>
      <w:r>
        <w:rPr>
          <w:rStyle w:val="InternetLink"/>
          <w:lang w:val="en-US"/>
        </w:rPr>
        <w:lastRenderedPageBreak/>
        <w:t>Ansible</w:t>
      </w:r>
    </w:p>
    <w:p w14:paraId="432EFB11" w14:textId="77777777" w:rsidR="00B74803" w:rsidRDefault="006B7311">
      <w:pPr>
        <w:ind w:left="360"/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</w:pPr>
      <w:r>
        <w:rPr>
          <w:noProof/>
        </w:rPr>
        <w:drawing>
          <wp:inline distT="0" distB="0" distL="0" distR="0" wp14:anchorId="1A029D3A" wp14:editId="715674E3">
            <wp:extent cx="3303905" cy="800100"/>
            <wp:effectExtent l="0" t="0" r="0" b="0"/>
            <wp:docPr id="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8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A199" w14:textId="77777777" w:rsidR="00B74803" w:rsidRDefault="006B7311">
      <w:pPr>
        <w:ind w:left="360"/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>ansible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-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>inventory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 xml:space="preserve"> –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>list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ab/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ab/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ab/>
        <w:t>- список хостов с переменными</w:t>
      </w:r>
    </w:p>
    <w:p w14:paraId="6EDE7665" w14:textId="77777777" w:rsidR="00B74803" w:rsidRDefault="006B7311">
      <w:pPr>
        <w:ind w:left="360"/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</w:pPr>
      <w:hyperlink r:id="rId111">
        <w:r>
          <w:rPr>
            <w:rStyle w:val="Hyperlink"/>
            <w:rFonts w:eastAsia="Times New Roman" w:cs="Times New Roman"/>
            <w:b/>
            <w:bCs/>
            <w:sz w:val="21"/>
            <w:szCs w:val="21"/>
            <w:lang w:eastAsia="ru-RU"/>
          </w:rPr>
          <w:t>7-</w:t>
        </w:r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>Ansible</w:t>
        </w:r>
        <w:r>
          <w:rPr>
            <w:rStyle w:val="Hyperlink"/>
            <w:rFonts w:eastAsia="Times New Roman" w:cs="Times New Roman"/>
            <w:b/>
            <w:bCs/>
            <w:sz w:val="21"/>
            <w:szCs w:val="21"/>
            <w:lang w:eastAsia="ru-RU"/>
          </w:rPr>
          <w:t xml:space="preserve"> - Запуск </w:t>
        </w:r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>Ad</w:t>
        </w:r>
        <w:r>
          <w:rPr>
            <w:rStyle w:val="Hyperlink"/>
            <w:rFonts w:eastAsia="Times New Roman" w:cs="Times New Roman"/>
            <w:b/>
            <w:bCs/>
            <w:sz w:val="21"/>
            <w:szCs w:val="21"/>
            <w:lang w:eastAsia="ru-RU"/>
          </w:rPr>
          <w:t>-</w:t>
        </w:r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>Hoc</w:t>
        </w:r>
        <w:r>
          <w:rPr>
            <w:rStyle w:val="Hyperlink"/>
            <w:rFonts w:eastAsia="Times New Roman" w:cs="Times New Roman"/>
            <w:b/>
            <w:bCs/>
            <w:sz w:val="21"/>
            <w:szCs w:val="21"/>
            <w:lang w:eastAsia="ru-RU"/>
          </w:rPr>
          <w:t xml:space="preserve"> Команд</w:t>
        </w:r>
      </w:hyperlink>
    </w:p>
    <w:p w14:paraId="6770FECB" w14:textId="77777777" w:rsidR="00B74803" w:rsidRDefault="006B7311">
      <w:pPr>
        <w:ind w:left="360"/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ansible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all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-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m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setup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ab/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ab/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ab/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ab/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- вывод инфы о хостах в группе</w:t>
      </w:r>
    </w:p>
    <w:p w14:paraId="74EBA68E" w14:textId="77777777" w:rsidR="00B74803" w:rsidRDefault="006B7311">
      <w:pPr>
        <w:ind w:left="360"/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</w:pP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ansible all -m shell -a “&lt;bash command&gt;”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ab/>
        <w:t xml:space="preserve">- </w:t>
      </w:r>
      <w:proofErr w:type="spellStart"/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>запуск</w:t>
      </w:r>
      <w:proofErr w:type="spellEnd"/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 xml:space="preserve"> shell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команд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 xml:space="preserve">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для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 xml:space="preserve">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группы</w:t>
      </w:r>
    </w:p>
    <w:p w14:paraId="0F619C9C" w14:textId="77777777" w:rsidR="00B74803" w:rsidRDefault="006B7311">
      <w:pPr>
        <w:ind w:left="360"/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ansible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all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-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m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command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-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“&lt;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command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&gt;”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ab/>
        <w:t>- запуск команд (без переменных и операторов перенаправления потока)</w:t>
      </w:r>
    </w:p>
    <w:p w14:paraId="2EC1CC70" w14:textId="77777777" w:rsidR="00B74803" w:rsidRDefault="006B7311">
      <w:pPr>
        <w:ind w:left="360"/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ansible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all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-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m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copy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-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“</w:t>
      </w:r>
      <w:proofErr w:type="spellStart"/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src</w:t>
      </w:r>
      <w:proofErr w:type="spellEnd"/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=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privet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.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txt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</w:t>
      </w:r>
      <w:proofErr w:type="spellStart"/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dest</w:t>
      </w:r>
      <w:proofErr w:type="spellEnd"/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=/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home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mod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=777” -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b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 xml:space="preserve">       - копирование файла на хосты группы с изменением разрешений, с правами </w:t>
      </w:r>
      <w:proofErr w:type="spellStart"/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>sudo</w:t>
      </w:r>
      <w:proofErr w:type="spellEnd"/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 xml:space="preserve"> (-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>b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 xml:space="preserve">) </w:t>
      </w:r>
    </w:p>
    <w:p w14:paraId="5BCCAE44" w14:textId="77777777" w:rsidR="00B74803" w:rsidRDefault="006B7311">
      <w:pPr>
        <w:ind w:left="360"/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</w:pP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ansible all -m file -a “path=/home/privet.txt state=absent” -b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 xml:space="preserve">          -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удаление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 xml:space="preserve">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файла</w:t>
      </w:r>
    </w:p>
    <w:p w14:paraId="56464EC7" w14:textId="77777777" w:rsidR="00B74803" w:rsidRDefault="006B7311">
      <w:pPr>
        <w:ind w:left="360"/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</w:pP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 xml:space="preserve">ansible all -m </w:t>
      </w:r>
      <w:proofErr w:type="spellStart"/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get_url</w:t>
      </w:r>
      <w:proofErr w:type="spellEnd"/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 xml:space="preserve"> -a “</w:t>
      </w:r>
      <w:proofErr w:type="spellStart"/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url</w:t>
      </w:r>
      <w:proofErr w:type="spellEnd"/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 xml:space="preserve">= https://*** </w:t>
      </w:r>
      <w:proofErr w:type="spellStart"/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dist</w:t>
      </w:r>
      <w:proofErr w:type="spellEnd"/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=home” -b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ab/>
        <w:t xml:space="preserve">           -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скачать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 xml:space="preserve">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файл</w:t>
      </w:r>
    </w:p>
    <w:p w14:paraId="62490D98" w14:textId="77777777" w:rsidR="00B74803" w:rsidRDefault="006B7311">
      <w:pPr>
        <w:ind w:left="360"/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</w:pP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ansible all -m yum -a “name=stress state=installed(later)” -b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ab/>
        <w:t xml:space="preserve">           -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установка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 xml:space="preserve">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приложения</w:t>
      </w:r>
    </w:p>
    <w:p w14:paraId="279B703D" w14:textId="77777777" w:rsidR="00B74803" w:rsidRDefault="006B7311">
      <w:pPr>
        <w:ind w:left="360"/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</w:pP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ansible all -m yum -a “name=stress state=removed”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ab/>
        <w:t>-b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ab/>
        <w:t xml:space="preserve">           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 xml:space="preserve">-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удалить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 xml:space="preserve">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приложение</w:t>
      </w:r>
    </w:p>
    <w:p w14:paraId="112D9CD8" w14:textId="77777777" w:rsidR="00B74803" w:rsidRDefault="006B7311">
      <w:pPr>
        <w:ind w:left="360"/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ansible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all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-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m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</w:t>
      </w:r>
      <w:proofErr w:type="spellStart"/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uri</w:t>
      </w:r>
      <w:proofErr w:type="spellEnd"/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-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“” </w:t>
      </w:r>
      <w:proofErr w:type="spellStart"/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url</w:t>
      </w:r>
      <w:proofErr w:type="spellEnd"/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=***”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ab/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ab/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ab/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ab/>
        <w:t xml:space="preserve">           - проверить доступность узла</w:t>
      </w:r>
    </w:p>
    <w:p w14:paraId="1DE6C54A" w14:textId="77777777" w:rsidR="00B74803" w:rsidRPr="009F7052" w:rsidRDefault="006B7311">
      <w:pPr>
        <w:ind w:left="360"/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ansible</w:t>
      </w:r>
      <w:r w:rsidRPr="009F7052"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all</w:t>
      </w:r>
      <w:r w:rsidRPr="009F7052"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-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m</w:t>
      </w:r>
      <w:r w:rsidRPr="009F7052"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</w:t>
      </w:r>
      <w:proofErr w:type="spellStart"/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uri</w:t>
      </w:r>
      <w:proofErr w:type="spellEnd"/>
      <w:r w:rsidRPr="009F7052"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-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</w:t>
      </w:r>
      <w:r w:rsidRPr="009F7052"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“” </w:t>
      </w:r>
      <w:proofErr w:type="spellStart"/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url</w:t>
      </w:r>
      <w:proofErr w:type="spellEnd"/>
      <w:r w:rsidRPr="009F7052"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=*** 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return</w:t>
      </w:r>
      <w:r w:rsidRPr="009F7052">
        <w:rPr>
          <w:rFonts w:eastAsia="Times New Roman" w:cs="Times New Roman"/>
          <w:b/>
          <w:color w:val="4D4D4C"/>
          <w:sz w:val="21"/>
          <w:szCs w:val="21"/>
          <w:lang w:eastAsia="ru-RU"/>
        </w:rPr>
        <w:t>_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content</w:t>
      </w:r>
      <w:r w:rsidRPr="009F7052">
        <w:rPr>
          <w:rFonts w:eastAsia="Times New Roman" w:cs="Times New Roman"/>
          <w:b/>
          <w:color w:val="4D4D4C"/>
          <w:sz w:val="21"/>
          <w:szCs w:val="21"/>
          <w:lang w:eastAsia="ru-RU"/>
        </w:rPr>
        <w:t>=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yes</w:t>
      </w:r>
      <w:r w:rsidRPr="009F7052">
        <w:rPr>
          <w:rFonts w:eastAsia="Times New Roman" w:cs="Times New Roman"/>
          <w:b/>
          <w:color w:val="4D4D4C"/>
          <w:sz w:val="21"/>
          <w:szCs w:val="21"/>
          <w:lang w:eastAsia="ru-RU"/>
        </w:rPr>
        <w:t>”</w:t>
      </w:r>
      <w:r w:rsidRPr="009F7052">
        <w:rPr>
          <w:rFonts w:eastAsia="Times New Roman" w:cs="Times New Roman"/>
          <w:b/>
          <w:color w:val="4D4D4C"/>
          <w:sz w:val="21"/>
          <w:szCs w:val="21"/>
          <w:lang w:eastAsia="ru-RU"/>
        </w:rPr>
        <w:tab/>
      </w:r>
      <w:r w:rsidRPr="009F7052">
        <w:rPr>
          <w:rFonts w:eastAsia="Times New Roman" w:cs="Times New Roman"/>
          <w:b/>
          <w:color w:val="4D4D4C"/>
          <w:sz w:val="21"/>
          <w:szCs w:val="21"/>
          <w:lang w:eastAsia="ru-RU"/>
        </w:rPr>
        <w:tab/>
        <w:t xml:space="preserve">           </w:t>
      </w:r>
      <w:r w:rsidRPr="009F7052">
        <w:rPr>
          <w:rFonts w:eastAsia="Times New Roman" w:cs="Times New Roman"/>
          <w:bCs/>
          <w:color w:val="4D4D4C"/>
          <w:sz w:val="21"/>
          <w:szCs w:val="21"/>
          <w:lang w:eastAsia="ru-RU"/>
        </w:rPr>
        <w:t xml:space="preserve">-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проверить</w:t>
      </w:r>
      <w:r w:rsidRPr="009F7052">
        <w:rPr>
          <w:rFonts w:eastAsia="Times New Roman" w:cs="Times New Roman"/>
          <w:bCs/>
          <w:color w:val="4D4D4C"/>
          <w:sz w:val="21"/>
          <w:szCs w:val="21"/>
          <w:lang w:eastAsia="ru-RU"/>
        </w:rPr>
        <w:t xml:space="preserve">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доступность</w:t>
      </w:r>
      <w:r w:rsidRPr="009F7052">
        <w:rPr>
          <w:rFonts w:eastAsia="Times New Roman" w:cs="Times New Roman"/>
          <w:bCs/>
          <w:color w:val="4D4D4C"/>
          <w:sz w:val="21"/>
          <w:szCs w:val="21"/>
          <w:lang w:eastAsia="ru-RU"/>
        </w:rPr>
        <w:t xml:space="preserve">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узла</w:t>
      </w:r>
      <w:r w:rsidRPr="009F7052">
        <w:rPr>
          <w:rFonts w:eastAsia="Times New Roman" w:cs="Times New Roman"/>
          <w:bCs/>
          <w:color w:val="4D4D4C"/>
          <w:sz w:val="21"/>
          <w:szCs w:val="21"/>
          <w:lang w:eastAsia="ru-RU"/>
        </w:rPr>
        <w:t xml:space="preserve">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с</w:t>
      </w:r>
      <w:r w:rsidRPr="009F7052">
        <w:rPr>
          <w:rFonts w:eastAsia="Times New Roman" w:cs="Times New Roman"/>
          <w:bCs/>
          <w:color w:val="4D4D4C"/>
          <w:sz w:val="21"/>
          <w:szCs w:val="21"/>
          <w:lang w:eastAsia="ru-RU"/>
        </w:rPr>
        <w:t xml:space="preserve">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контентом</w:t>
      </w:r>
    </w:p>
    <w:p w14:paraId="392B71EA" w14:textId="77777777" w:rsidR="00B74803" w:rsidRPr="009F7052" w:rsidRDefault="006B7311">
      <w:pPr>
        <w:ind w:left="360"/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ansible</w:t>
      </w:r>
      <w:r w:rsidRPr="009F7052"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all</w:t>
      </w:r>
      <w:r w:rsidRPr="009F7052"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-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m</w:t>
      </w:r>
      <w:r w:rsidRPr="009F7052"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service</w:t>
      </w:r>
      <w:r w:rsidRPr="009F7052"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-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</w:t>
      </w:r>
      <w:r w:rsidRPr="009F7052"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"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name</w:t>
      </w:r>
      <w:r w:rsidRPr="009F7052"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=*** 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state</w:t>
      </w:r>
      <w:r w:rsidRPr="009F7052">
        <w:rPr>
          <w:rFonts w:eastAsia="Times New Roman" w:cs="Times New Roman"/>
          <w:b/>
          <w:color w:val="4D4D4C"/>
          <w:sz w:val="21"/>
          <w:szCs w:val="21"/>
          <w:lang w:eastAsia="ru-RU"/>
        </w:rPr>
        <w:t>=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started</w:t>
      </w:r>
      <w:r w:rsidRPr="009F7052"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enabled</w:t>
      </w:r>
      <w:r w:rsidRPr="009F7052">
        <w:rPr>
          <w:rFonts w:eastAsia="Times New Roman" w:cs="Times New Roman"/>
          <w:b/>
          <w:color w:val="4D4D4C"/>
          <w:sz w:val="21"/>
          <w:szCs w:val="21"/>
          <w:lang w:eastAsia="ru-RU"/>
        </w:rPr>
        <w:t>=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yes</w:t>
      </w:r>
      <w:r w:rsidRPr="009F7052">
        <w:rPr>
          <w:rFonts w:eastAsia="Times New Roman" w:cs="Times New Roman"/>
          <w:b/>
          <w:color w:val="4D4D4C"/>
          <w:sz w:val="21"/>
          <w:szCs w:val="21"/>
          <w:lang w:eastAsia="ru-RU"/>
        </w:rPr>
        <w:t>" -</w:t>
      </w:r>
      <w:proofErr w:type="gramStart"/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b</w:t>
      </w:r>
      <w:r w:rsidRPr="009F7052">
        <w:rPr>
          <w:rFonts w:eastAsia="Times New Roman" w:cs="Times New Roman"/>
          <w:bCs/>
          <w:color w:val="4D4D4C"/>
          <w:sz w:val="21"/>
          <w:szCs w:val="21"/>
          <w:lang w:eastAsia="ru-RU"/>
        </w:rPr>
        <w:t xml:space="preserve">  -</w:t>
      </w:r>
      <w:proofErr w:type="gramEnd"/>
      <w:r w:rsidRPr="009F7052">
        <w:rPr>
          <w:rFonts w:eastAsia="Times New Roman" w:cs="Times New Roman"/>
          <w:bCs/>
          <w:color w:val="4D4D4C"/>
          <w:sz w:val="21"/>
          <w:szCs w:val="21"/>
          <w:lang w:eastAsia="ru-RU"/>
        </w:rPr>
        <w:t xml:space="preserve">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запустить</w:t>
      </w:r>
      <w:r w:rsidRPr="009F7052">
        <w:rPr>
          <w:rFonts w:eastAsia="Times New Roman" w:cs="Times New Roman"/>
          <w:bCs/>
          <w:color w:val="4D4D4C"/>
          <w:sz w:val="21"/>
          <w:szCs w:val="21"/>
          <w:lang w:eastAsia="ru-RU"/>
        </w:rPr>
        <w:t xml:space="preserve">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приложение</w:t>
      </w:r>
      <w:r w:rsidRPr="009F7052">
        <w:rPr>
          <w:rFonts w:eastAsia="Times New Roman" w:cs="Times New Roman"/>
          <w:bCs/>
          <w:color w:val="4D4D4C"/>
          <w:sz w:val="21"/>
          <w:szCs w:val="21"/>
          <w:lang w:eastAsia="ru-RU"/>
        </w:rPr>
        <w:t xml:space="preserve">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и</w:t>
      </w:r>
      <w:r w:rsidRPr="009F7052">
        <w:rPr>
          <w:rFonts w:eastAsia="Times New Roman" w:cs="Times New Roman"/>
          <w:bCs/>
          <w:color w:val="4D4D4C"/>
          <w:sz w:val="21"/>
          <w:szCs w:val="21"/>
          <w:lang w:eastAsia="ru-RU"/>
        </w:rPr>
        <w:t xml:space="preserve">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добавить</w:t>
      </w:r>
      <w:r w:rsidRPr="009F7052">
        <w:rPr>
          <w:rFonts w:eastAsia="Times New Roman" w:cs="Times New Roman"/>
          <w:bCs/>
          <w:color w:val="4D4D4C"/>
          <w:sz w:val="21"/>
          <w:szCs w:val="21"/>
          <w:lang w:eastAsia="ru-RU"/>
        </w:rPr>
        <w:t xml:space="preserve">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в</w:t>
      </w:r>
      <w:r w:rsidRPr="009F7052">
        <w:rPr>
          <w:rFonts w:eastAsia="Times New Roman" w:cs="Times New Roman"/>
          <w:bCs/>
          <w:color w:val="4D4D4C"/>
          <w:sz w:val="21"/>
          <w:szCs w:val="21"/>
          <w:lang w:eastAsia="ru-RU"/>
        </w:rPr>
        <w:t xml:space="preserve">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автозагрузку</w:t>
      </w:r>
    </w:p>
    <w:p w14:paraId="52BDE32A" w14:textId="77777777" w:rsidR="00B74803" w:rsidRDefault="006B7311">
      <w:pPr>
        <w:ind w:left="360"/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</w:pP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 xml:space="preserve">ansible all -m all -m shell -a “&lt;command&gt;” 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>[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-v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>/-</w:t>
      </w:r>
      <w:proofErr w:type="spellStart"/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>vv</w:t>
      </w:r>
      <w:proofErr w:type="spellEnd"/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>/-</w:t>
      </w:r>
      <w:proofErr w:type="spellStart"/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>vvv</w:t>
      </w:r>
      <w:proofErr w:type="spellEnd"/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>/-</w:t>
      </w:r>
      <w:proofErr w:type="spellStart"/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>vvvv</w:t>
      </w:r>
      <w:proofErr w:type="spellEnd"/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>/-</w:t>
      </w:r>
      <w:proofErr w:type="spellStart"/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>vvvvv</w:t>
      </w:r>
      <w:proofErr w:type="spellEnd"/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 xml:space="preserve">] - verbose </w:t>
      </w:r>
    </w:p>
    <w:p w14:paraId="59C0B532" w14:textId="77777777" w:rsidR="00B74803" w:rsidRDefault="006B7311">
      <w:pPr>
        <w:ind w:left="360"/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</w:pP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ansible-doc -l | grep ***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ab/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ab/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ab/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ab/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ab/>
        <w:t xml:space="preserve">           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 xml:space="preserve">-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поиск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 xml:space="preserve">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по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 xml:space="preserve">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доке</w:t>
      </w:r>
    </w:p>
    <w:p w14:paraId="50F4316E" w14:textId="77777777" w:rsidR="00B74803" w:rsidRDefault="00B74803">
      <w:pPr>
        <w:ind w:left="360"/>
        <w:rPr>
          <w:rFonts w:eastAsia="Times New Roman" w:cs="Times New Roman"/>
          <w:sz w:val="21"/>
          <w:szCs w:val="21"/>
          <w:lang w:val="en-US" w:eastAsia="ru-RU"/>
        </w:rPr>
      </w:pPr>
    </w:p>
    <w:p w14:paraId="431922E0" w14:textId="77777777" w:rsidR="00B74803" w:rsidRDefault="006B7311">
      <w:pPr>
        <w:ind w:left="360"/>
        <w:rPr>
          <w:rFonts w:eastAsia="Times New Roman" w:cs="Times New Roman"/>
          <w:b/>
          <w:bCs/>
          <w:color w:val="0563C1" w:themeColor="hyperlink"/>
          <w:sz w:val="21"/>
          <w:szCs w:val="21"/>
          <w:u w:val="single"/>
          <w:lang w:val="en-US" w:eastAsia="ru-RU"/>
        </w:rPr>
      </w:pPr>
      <w:r>
        <w:rPr>
          <w:rFonts w:eastAsia="Times New Roman" w:cs="Times New Roman"/>
          <w:b/>
          <w:bCs/>
          <w:color w:val="0563C1" w:themeColor="hyperlink"/>
          <w:sz w:val="21"/>
          <w:szCs w:val="21"/>
          <w:u w:val="single"/>
          <w:lang w:val="en-US" w:eastAsia="ru-RU"/>
        </w:rPr>
        <w:t xml:space="preserve">10-Ansible - </w:t>
      </w:r>
      <w:r>
        <w:rPr>
          <w:rFonts w:eastAsia="Times New Roman" w:cs="Times New Roman"/>
          <w:b/>
          <w:bCs/>
          <w:color w:val="0563C1" w:themeColor="hyperlink"/>
          <w:sz w:val="21"/>
          <w:szCs w:val="21"/>
          <w:u w:val="single"/>
          <w:lang w:eastAsia="ru-RU"/>
        </w:rPr>
        <w:t>Первые</w:t>
      </w:r>
      <w:r>
        <w:rPr>
          <w:rFonts w:eastAsia="Times New Roman" w:cs="Times New Roman"/>
          <w:b/>
          <w:bCs/>
          <w:color w:val="0563C1" w:themeColor="hyperlink"/>
          <w:sz w:val="21"/>
          <w:szCs w:val="21"/>
          <w:u w:val="single"/>
          <w:lang w:val="en-US" w:eastAsia="ru-RU"/>
        </w:rPr>
        <w:t xml:space="preserve"> </w:t>
      </w:r>
      <w:hyperlink r:id="rId112">
        <w:bookmarkStart w:id="33" w:name="_Hlt161009497"/>
        <w:bookmarkStart w:id="34" w:name="_Hlt161009498"/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>Pla</w:t>
        </w:r>
        <w:bookmarkStart w:id="35" w:name="_Hlt161009226"/>
        <w:bookmarkStart w:id="36" w:name="_Hlt161009227"/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>y</w:t>
        </w:r>
        <w:bookmarkEnd w:id="35"/>
        <w:bookmarkEnd w:id="36"/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>book</w:t>
        </w:r>
      </w:hyperlink>
      <w:bookmarkEnd w:id="33"/>
      <w:bookmarkEnd w:id="34"/>
    </w:p>
    <w:p w14:paraId="365BC404" w14:textId="77777777" w:rsidR="00B74803" w:rsidRDefault="00B74803">
      <w:pPr>
        <w:ind w:left="360"/>
        <w:rPr>
          <w:rFonts w:eastAsia="Times New Roman" w:cs="Times New Roman"/>
          <w:b/>
          <w:bCs/>
          <w:color w:val="0563C1" w:themeColor="hyperlink"/>
          <w:sz w:val="21"/>
          <w:szCs w:val="21"/>
          <w:u w:val="single"/>
          <w:lang w:val="en-US" w:eastAsia="ru-RU"/>
        </w:rPr>
      </w:pPr>
    </w:p>
    <w:p w14:paraId="797BA2B8" w14:textId="77777777" w:rsidR="00B74803" w:rsidRDefault="006B7311">
      <w:pPr>
        <w:ind w:left="360"/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</w:pP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 xml:space="preserve">ansible-playbook </w:t>
      </w:r>
      <w:proofErr w:type="spellStart"/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playbook.yml</w:t>
      </w:r>
      <w:proofErr w:type="spellEnd"/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ab/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ab/>
        <w:t xml:space="preserve">-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запуск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плейбука</w:t>
      </w:r>
      <w:proofErr w:type="spellEnd"/>
    </w:p>
    <w:p w14:paraId="171E61CF" w14:textId="77777777" w:rsidR="00B74803" w:rsidRDefault="006B7311">
      <w:pPr>
        <w:ind w:left="360"/>
        <w:rPr>
          <w:bCs/>
          <w:color w:val="4D4D4C"/>
          <w:lang w:val="en-US"/>
        </w:rPr>
      </w:pPr>
      <w:r>
        <w:rPr>
          <w:noProof/>
        </w:rPr>
        <w:drawing>
          <wp:inline distT="0" distB="0" distL="0" distR="0" wp14:anchorId="1CCF18DC" wp14:editId="4FF97514">
            <wp:extent cx="3520440" cy="2946400"/>
            <wp:effectExtent l="0" t="0" r="0" b="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44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0A82" w14:textId="77777777" w:rsidR="00B74803" w:rsidRDefault="006B7311">
      <w:pPr>
        <w:ind w:left="360"/>
        <w:rPr>
          <w:rFonts w:eastAsia="Times New Roman" w:cs="Times New Roman"/>
          <w:b/>
          <w:bCs/>
          <w:color w:val="0563C1" w:themeColor="hyperlink"/>
          <w:sz w:val="21"/>
          <w:szCs w:val="21"/>
          <w:u w:val="single"/>
          <w:lang w:val="en-US" w:eastAsia="ru-RU"/>
        </w:rPr>
      </w:pPr>
      <w:hyperlink r:id="rId114"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 xml:space="preserve">11-Ansible - </w:t>
        </w:r>
        <w:r>
          <w:rPr>
            <w:rStyle w:val="Hyperlink"/>
            <w:rFonts w:eastAsia="Times New Roman" w:cs="Times New Roman"/>
            <w:b/>
            <w:bCs/>
            <w:sz w:val="21"/>
            <w:szCs w:val="21"/>
            <w:lang w:eastAsia="ru-RU"/>
          </w:rPr>
          <w:t>Переменные</w:t>
        </w:r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 xml:space="preserve"> - Debug, </w:t>
        </w:r>
        <w:proofErr w:type="spellStart"/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>Set_</w:t>
        </w:r>
        <w:bookmarkStart w:id="37" w:name="_Hlt161009853"/>
        <w:bookmarkStart w:id="38" w:name="_Hlt161009854"/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>f</w:t>
        </w:r>
        <w:bookmarkStart w:id="39" w:name="_Hlt161010064"/>
        <w:bookmarkStart w:id="40" w:name="_Hlt161010065"/>
        <w:bookmarkEnd w:id="37"/>
        <w:bookmarkEnd w:id="38"/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>a</w:t>
        </w:r>
        <w:bookmarkEnd w:id="39"/>
        <w:bookmarkEnd w:id="40"/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>ct</w:t>
        </w:r>
        <w:proofErr w:type="spellEnd"/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>, Register</w:t>
        </w:r>
      </w:hyperlink>
    </w:p>
    <w:p w14:paraId="6DEEDB90" w14:textId="77777777" w:rsidR="00B74803" w:rsidRDefault="00B74803">
      <w:pPr>
        <w:ind w:left="360"/>
        <w:rPr>
          <w:bCs/>
          <w:color w:val="4D4D4C"/>
          <w:lang w:val="en-US"/>
        </w:rPr>
      </w:pPr>
    </w:p>
    <w:p w14:paraId="7F6A284F" w14:textId="77777777" w:rsidR="00B74803" w:rsidRDefault="006B7311">
      <w:pPr>
        <w:ind w:left="360"/>
        <w:rPr>
          <w:bCs/>
          <w:color w:val="4D4D4C"/>
          <w:lang w:val="en-US"/>
        </w:rPr>
      </w:pPr>
      <w:r>
        <w:rPr>
          <w:noProof/>
        </w:rPr>
        <w:drawing>
          <wp:inline distT="0" distB="0" distL="0" distR="0" wp14:anchorId="300D7335" wp14:editId="0F098429">
            <wp:extent cx="4017010" cy="4069080"/>
            <wp:effectExtent l="0" t="0" r="0" b="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0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486D" w14:textId="77777777" w:rsidR="00B74803" w:rsidRDefault="006B7311">
      <w:pPr>
        <w:ind w:left="360"/>
        <w:rPr>
          <w:bCs/>
          <w:color w:val="4D4D4C"/>
          <w:lang w:val="en-US"/>
        </w:rPr>
      </w:pPr>
      <w:r>
        <w:rPr>
          <w:noProof/>
        </w:rPr>
        <w:lastRenderedPageBreak/>
        <w:drawing>
          <wp:inline distT="0" distB="0" distL="0" distR="0" wp14:anchorId="7B1FCC71" wp14:editId="0DF30A0F">
            <wp:extent cx="4017010" cy="4980305"/>
            <wp:effectExtent l="0" t="0" r="0" b="0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01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C3C76" w14:textId="77777777" w:rsidR="00B74803" w:rsidRDefault="00B74803">
      <w:pPr>
        <w:ind w:left="360"/>
        <w:rPr>
          <w:bCs/>
          <w:color w:val="4D4D4C"/>
          <w:lang w:val="en-US"/>
        </w:rPr>
      </w:pPr>
    </w:p>
    <w:p w14:paraId="762863EA" w14:textId="77777777" w:rsidR="00B74803" w:rsidRDefault="00B74803">
      <w:pPr>
        <w:ind w:left="360"/>
        <w:rPr>
          <w:bCs/>
          <w:color w:val="4D4D4C"/>
          <w:lang w:val="en-US"/>
        </w:rPr>
      </w:pPr>
    </w:p>
    <w:p w14:paraId="068DFB2D" w14:textId="77777777" w:rsidR="00B74803" w:rsidRDefault="006B7311">
      <w:pPr>
        <w:ind w:left="360"/>
        <w:rPr>
          <w:rStyle w:val="InternetLink"/>
          <w:rFonts w:eastAsia="Times New Roman" w:cs="Times New Roman"/>
          <w:b/>
          <w:bCs/>
          <w:sz w:val="21"/>
          <w:szCs w:val="21"/>
          <w:lang w:val="en-US" w:eastAsia="ru-RU"/>
        </w:rPr>
      </w:pPr>
      <w:hyperlink r:id="rId117"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 xml:space="preserve">12-Ansible - </w:t>
        </w:r>
        <w:proofErr w:type="spellStart"/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>Блоки</w:t>
        </w:r>
        <w:proofErr w:type="spellEnd"/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 xml:space="preserve"> и </w:t>
        </w:r>
        <w:proofErr w:type="spellStart"/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>Условия</w:t>
        </w:r>
        <w:proofErr w:type="spellEnd"/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 xml:space="preserve"> – Block-When</w:t>
        </w:r>
      </w:hyperlink>
    </w:p>
    <w:p w14:paraId="0FE9A7DF" w14:textId="77777777" w:rsidR="00B74803" w:rsidRDefault="00B74803">
      <w:pPr>
        <w:ind w:left="360"/>
        <w:rPr>
          <w:bCs/>
          <w:color w:val="4D4D4C"/>
          <w:lang w:val="en-US"/>
        </w:rPr>
      </w:pPr>
    </w:p>
    <w:p w14:paraId="11D9C42C" w14:textId="77777777" w:rsidR="00B74803" w:rsidRDefault="006B7311">
      <w:pPr>
        <w:ind w:left="360"/>
        <w:rPr>
          <w:bCs/>
          <w:color w:val="4D4D4C"/>
          <w:lang w:val="en-US"/>
        </w:rPr>
      </w:pPr>
      <w:r>
        <w:rPr>
          <w:noProof/>
        </w:rPr>
        <w:lastRenderedPageBreak/>
        <w:drawing>
          <wp:inline distT="0" distB="0" distL="0" distR="0" wp14:anchorId="3FD5906E" wp14:editId="7F12A187">
            <wp:extent cx="4118610" cy="4739005"/>
            <wp:effectExtent l="0" t="0" r="0" b="0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61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CBA285" wp14:editId="07268024">
            <wp:extent cx="4118610" cy="1028065"/>
            <wp:effectExtent l="0" t="0" r="0" b="0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7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6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7B43" w14:textId="77777777" w:rsidR="00B74803" w:rsidRDefault="00B74803">
      <w:pPr>
        <w:ind w:left="360"/>
        <w:rPr>
          <w:color w:val="4D4D4C"/>
        </w:rPr>
      </w:pPr>
    </w:p>
    <w:p w14:paraId="5350AAC8" w14:textId="77777777" w:rsidR="00B74803" w:rsidRDefault="006B7311">
      <w:pPr>
        <w:rPr>
          <w:color w:val="4D4D4C"/>
        </w:rPr>
      </w:pPr>
      <w:r>
        <w:br w:type="page"/>
      </w:r>
    </w:p>
    <w:p w14:paraId="58B494A5" w14:textId="77777777" w:rsidR="00B74803" w:rsidRDefault="006B7311">
      <w:pPr>
        <w:ind w:left="360"/>
        <w:rPr>
          <w:rStyle w:val="InternetLink"/>
          <w:rFonts w:eastAsia="Times New Roman" w:cs="Times New Roman"/>
          <w:b/>
          <w:bCs/>
          <w:sz w:val="21"/>
          <w:szCs w:val="21"/>
          <w:lang w:val="en-US" w:eastAsia="ru-RU"/>
        </w:rPr>
      </w:pPr>
      <w:hyperlink r:id="rId120"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 xml:space="preserve">13-Ansible - </w:t>
        </w:r>
        <w:proofErr w:type="spellStart"/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>Циклы</w:t>
        </w:r>
        <w:proofErr w:type="spellEnd"/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 xml:space="preserve"> – Loop, </w:t>
        </w:r>
        <w:proofErr w:type="spellStart"/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>With_Items</w:t>
        </w:r>
        <w:proofErr w:type="spellEnd"/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 xml:space="preserve">, Until, </w:t>
        </w:r>
        <w:proofErr w:type="spellStart"/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>With_fileglob</w:t>
        </w:r>
        <w:proofErr w:type="spellEnd"/>
      </w:hyperlink>
    </w:p>
    <w:p w14:paraId="22B75D8D" w14:textId="77777777" w:rsidR="00B74803" w:rsidRDefault="00B74803">
      <w:pPr>
        <w:ind w:left="360"/>
        <w:rPr>
          <w:color w:val="4D4D4C"/>
          <w:lang w:val="en-US"/>
        </w:rPr>
      </w:pPr>
    </w:p>
    <w:p w14:paraId="6F8CBB5E" w14:textId="77777777" w:rsidR="00B74803" w:rsidRDefault="006B7311">
      <w:pPr>
        <w:ind w:left="360"/>
        <w:rPr>
          <w:color w:val="4D4D4C"/>
        </w:rPr>
      </w:pPr>
      <w:r>
        <w:rPr>
          <w:noProof/>
        </w:rPr>
        <w:drawing>
          <wp:inline distT="0" distB="0" distL="0" distR="0" wp14:anchorId="6B0EA4EA" wp14:editId="2BD99BEC">
            <wp:extent cx="4460875" cy="4450080"/>
            <wp:effectExtent l="0" t="0" r="0" b="0"/>
            <wp:docPr id="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3F6A66" wp14:editId="59E1B7B3">
            <wp:extent cx="4460240" cy="1673860"/>
            <wp:effectExtent l="0" t="0" r="0" b="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2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24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D4D4C"/>
        </w:rPr>
        <w:t>-</w:t>
      </w:r>
    </w:p>
    <w:p w14:paraId="04FCFA7D" w14:textId="77777777" w:rsidR="00B74803" w:rsidRDefault="006B7311">
      <w:pPr>
        <w:ind w:left="360"/>
        <w:rPr>
          <w:color w:val="4D4D4C"/>
          <w:lang w:val="en-US"/>
        </w:rPr>
      </w:pPr>
      <w:r>
        <w:rPr>
          <w:color w:val="4D4D4C"/>
          <w:lang w:val="en-US"/>
        </w:rPr>
        <w:t>or</w:t>
      </w:r>
    </w:p>
    <w:p w14:paraId="78225244" w14:textId="77777777" w:rsidR="00B74803" w:rsidRDefault="006B7311">
      <w:pPr>
        <w:ind w:left="360"/>
        <w:rPr>
          <w:color w:val="4D4D4C"/>
          <w:lang w:val="en-US" w:eastAsia="ru-RU"/>
        </w:rPr>
      </w:pPr>
      <w:r>
        <w:rPr>
          <w:noProof/>
        </w:rPr>
        <w:drawing>
          <wp:inline distT="0" distB="0" distL="0" distR="0" wp14:anchorId="43513667" wp14:editId="1DA0E83C">
            <wp:extent cx="3215640" cy="1453515"/>
            <wp:effectExtent l="0" t="0" r="0" b="0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3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64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F822" w14:textId="77777777" w:rsidR="00B74803" w:rsidRDefault="006B7311">
      <w:pPr>
        <w:rPr>
          <w:color w:val="4D4D4C"/>
          <w:lang w:val="en-US" w:eastAsia="ru-RU"/>
        </w:rPr>
      </w:pPr>
      <w:r>
        <w:br w:type="page"/>
      </w:r>
    </w:p>
    <w:p w14:paraId="3ACE0CE3" w14:textId="77777777" w:rsidR="00B74803" w:rsidRDefault="006B7311">
      <w:pPr>
        <w:ind w:left="360"/>
        <w:rPr>
          <w:rStyle w:val="InternetLink"/>
          <w:rFonts w:eastAsia="Times New Roman" w:cs="Times New Roman"/>
          <w:b/>
          <w:bCs/>
          <w:sz w:val="21"/>
          <w:szCs w:val="21"/>
          <w:lang w:val="en-US" w:eastAsia="ru-RU"/>
        </w:rPr>
      </w:pPr>
      <w:hyperlink r:id="rId124"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 xml:space="preserve">14-Ansible - </w:t>
        </w:r>
        <w:proofErr w:type="spellStart"/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>Шаблоны</w:t>
        </w:r>
        <w:proofErr w:type="spellEnd"/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 xml:space="preserve"> - Jinja Template</w:t>
        </w:r>
      </w:hyperlink>
    </w:p>
    <w:p w14:paraId="0DD146D2" w14:textId="77777777" w:rsidR="00B74803" w:rsidRDefault="006B7311">
      <w:pPr>
        <w:ind w:left="360"/>
        <w:rPr>
          <w:color w:val="4D4D4C"/>
          <w:lang w:eastAsia="ru-RU"/>
        </w:rPr>
      </w:pPr>
      <w:r>
        <w:rPr>
          <w:b/>
          <w:bCs/>
          <w:color w:val="4D4D4C"/>
          <w:lang w:val="en-US" w:eastAsia="ru-RU"/>
        </w:rPr>
        <w:t>template</w:t>
      </w:r>
      <w:r>
        <w:rPr>
          <w:b/>
          <w:bCs/>
          <w:color w:val="4D4D4C"/>
          <w:lang w:eastAsia="ru-RU"/>
        </w:rPr>
        <w:t xml:space="preserve"> </w:t>
      </w:r>
      <w:r>
        <w:rPr>
          <w:color w:val="4D4D4C"/>
          <w:lang w:eastAsia="ru-RU"/>
        </w:rPr>
        <w:tab/>
        <w:t>– замена переменных в файле</w:t>
      </w:r>
    </w:p>
    <w:p w14:paraId="30969E69" w14:textId="77777777" w:rsidR="00B74803" w:rsidRDefault="006B7311">
      <w:pPr>
        <w:ind w:left="360"/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</w:pPr>
      <w:r>
        <w:rPr>
          <w:noProof/>
        </w:rPr>
        <w:drawing>
          <wp:inline distT="0" distB="0" distL="0" distR="0" wp14:anchorId="40F9FEF8" wp14:editId="51B73A46">
            <wp:extent cx="4782820" cy="2232660"/>
            <wp:effectExtent l="0" t="0" r="0" b="0"/>
            <wp:docPr id="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4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82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FDDC" w14:textId="77777777" w:rsidR="00B74803" w:rsidRDefault="00B74803">
      <w:pPr>
        <w:ind w:left="360"/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</w:pPr>
    </w:p>
    <w:p w14:paraId="6DE2A0FC" w14:textId="77777777" w:rsidR="00B74803" w:rsidRDefault="006B7311">
      <w:pPr>
        <w:ind w:left="360"/>
        <w:rPr>
          <w:rStyle w:val="InternetLink"/>
          <w:rFonts w:eastAsia="Times New Roman" w:cs="Times New Roman"/>
          <w:b/>
          <w:bCs/>
          <w:sz w:val="21"/>
          <w:szCs w:val="21"/>
          <w:lang w:eastAsia="ru-RU"/>
        </w:rPr>
      </w:pPr>
      <w:hyperlink r:id="rId126">
        <w:r>
          <w:rPr>
            <w:rStyle w:val="Hyperlink"/>
            <w:rFonts w:eastAsia="Times New Roman" w:cs="Times New Roman"/>
            <w:b/>
            <w:bCs/>
            <w:sz w:val="21"/>
            <w:szCs w:val="21"/>
            <w:lang w:eastAsia="ru-RU"/>
          </w:rPr>
          <w:t>15-</w:t>
        </w:r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>Ansible</w:t>
        </w:r>
        <w:r>
          <w:rPr>
            <w:rStyle w:val="Hyperlink"/>
            <w:rFonts w:eastAsia="Times New Roman" w:cs="Times New Roman"/>
            <w:b/>
            <w:bCs/>
            <w:sz w:val="21"/>
            <w:szCs w:val="21"/>
            <w:lang w:eastAsia="ru-RU"/>
          </w:rPr>
          <w:t xml:space="preserve"> - Создание Ролей - </w:t>
        </w:r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>Roles</w:t>
        </w:r>
      </w:hyperlink>
    </w:p>
    <w:p w14:paraId="2A46C900" w14:textId="77777777" w:rsidR="00B74803" w:rsidRDefault="006B7311">
      <w:pPr>
        <w:ind w:left="360"/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ansible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-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galaxy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</w:t>
      </w:r>
      <w:proofErr w:type="spellStart"/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init</w:t>
      </w:r>
      <w:proofErr w:type="spellEnd"/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&lt;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role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_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name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&gt;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ab/>
        <w:t xml:space="preserve">- создание роли (необходимо предварительно создать папку 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roles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)</w:t>
      </w:r>
    </w:p>
    <w:p w14:paraId="7899DCBD" w14:textId="77777777" w:rsidR="00B74803" w:rsidRDefault="006B7311">
      <w:pPr>
        <w:ind w:left="360"/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 xml:space="preserve">файлы раскидываются по созданным папкам, </w:t>
      </w:r>
      <w:proofErr w:type="spellStart"/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плейбук</w:t>
      </w:r>
      <w:proofErr w:type="spellEnd"/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 xml:space="preserve"> изменяется до</w:t>
      </w:r>
    </w:p>
    <w:p w14:paraId="41B63366" w14:textId="77777777" w:rsidR="00B74803" w:rsidRDefault="006B7311">
      <w:pPr>
        <w:ind w:left="360"/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  <w:r>
        <w:rPr>
          <w:noProof/>
        </w:rPr>
        <w:drawing>
          <wp:inline distT="0" distB="0" distL="0" distR="0" wp14:anchorId="7D436286" wp14:editId="1D279961">
            <wp:extent cx="3573780" cy="1054100"/>
            <wp:effectExtent l="0" t="0" r="0" b="0"/>
            <wp:docPr id="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5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A9E6" w14:textId="77777777" w:rsidR="00B74803" w:rsidRDefault="006B7311">
      <w:pPr>
        <w:ind w:left="360"/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или</w:t>
      </w:r>
    </w:p>
    <w:p w14:paraId="4A2887DD" w14:textId="77777777" w:rsidR="00B74803" w:rsidRDefault="006B7311">
      <w:pPr>
        <w:ind w:left="360"/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  <w:r>
        <w:rPr>
          <w:noProof/>
        </w:rPr>
        <w:drawing>
          <wp:inline distT="0" distB="0" distL="0" distR="0" wp14:anchorId="1333EAE5" wp14:editId="49C6FFB3">
            <wp:extent cx="3848100" cy="958215"/>
            <wp:effectExtent l="0" t="0" r="0" b="0"/>
            <wp:docPr id="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6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02AE" w14:textId="77777777" w:rsidR="00B74803" w:rsidRDefault="006B7311">
      <w:pPr>
        <w:ind w:left="360"/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если нужно условие запуска</w:t>
      </w:r>
    </w:p>
    <w:p w14:paraId="2C007513" w14:textId="77777777" w:rsidR="00B74803" w:rsidRDefault="006B7311">
      <w:pPr>
        <w:ind w:left="360"/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  <w:r>
        <w:rPr>
          <w:noProof/>
        </w:rPr>
        <w:lastRenderedPageBreak/>
        <w:drawing>
          <wp:inline distT="0" distB="0" distL="0" distR="0" wp14:anchorId="724C4BD1" wp14:editId="7405904D">
            <wp:extent cx="6347460" cy="3570605"/>
            <wp:effectExtent l="0" t="0" r="0" b="0"/>
            <wp:docPr id="2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7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46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89825A8" w14:textId="77777777" w:rsidR="00B74803" w:rsidRDefault="006B7311">
      <w:pPr>
        <w:ind w:left="360"/>
        <w:rPr>
          <w:rStyle w:val="InternetLink"/>
          <w:rFonts w:eastAsia="Times New Roman" w:cs="Times New Roman"/>
          <w:b/>
          <w:bCs/>
          <w:sz w:val="21"/>
          <w:szCs w:val="21"/>
          <w:lang w:eastAsia="ru-RU"/>
        </w:rPr>
      </w:pPr>
      <w:hyperlink r:id="rId130">
        <w:r>
          <w:rPr>
            <w:rStyle w:val="Hyperlink"/>
            <w:rFonts w:eastAsia="Times New Roman" w:cs="Times New Roman"/>
            <w:b/>
            <w:bCs/>
            <w:sz w:val="21"/>
            <w:szCs w:val="21"/>
            <w:lang w:eastAsia="ru-RU"/>
          </w:rPr>
          <w:t>16-</w:t>
        </w:r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>Ansible</w:t>
        </w:r>
        <w:r>
          <w:rPr>
            <w:rStyle w:val="Hyperlink"/>
            <w:rFonts w:eastAsia="Times New Roman" w:cs="Times New Roman"/>
            <w:b/>
            <w:bCs/>
            <w:sz w:val="21"/>
            <w:szCs w:val="21"/>
            <w:lang w:eastAsia="ru-RU"/>
          </w:rPr>
          <w:t xml:space="preserve"> - Внешние переменные - </w:t>
        </w:r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>extra</w:t>
        </w:r>
        <w:r>
          <w:rPr>
            <w:rStyle w:val="Hyperlink"/>
            <w:rFonts w:eastAsia="Times New Roman" w:cs="Times New Roman"/>
            <w:b/>
            <w:bCs/>
            <w:sz w:val="21"/>
            <w:szCs w:val="21"/>
            <w:lang w:eastAsia="ru-RU"/>
          </w:rPr>
          <w:t>-</w:t>
        </w:r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>vars</w:t>
        </w:r>
      </w:hyperlink>
    </w:p>
    <w:p w14:paraId="6FE96A02" w14:textId="77777777" w:rsidR="00B74803" w:rsidRDefault="00B74803">
      <w:pPr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</w:p>
    <w:p w14:paraId="6894AF9B" w14:textId="77777777" w:rsidR="00B74803" w:rsidRDefault="006B7311">
      <w:pPr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ansible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-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playbook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</w:t>
      </w:r>
      <w:proofErr w:type="spellStart"/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playbook</w:t>
      </w:r>
      <w:proofErr w:type="spellEnd"/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.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yml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–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extra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-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vars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“&lt;ключ&gt;=&lt;значение&gt;”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ab/>
        <w:t xml:space="preserve">- запуск </w:t>
      </w:r>
      <w:proofErr w:type="spellStart"/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плейбука</w:t>
      </w:r>
      <w:proofErr w:type="spellEnd"/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 xml:space="preserve"> с переменными</w:t>
      </w:r>
    </w:p>
    <w:p w14:paraId="2B21C844" w14:textId="77777777" w:rsidR="00B74803" w:rsidRDefault="006B7311">
      <w:pPr>
        <w:ind w:left="360"/>
        <w:rPr>
          <w:rStyle w:val="InternetLink"/>
          <w:rFonts w:eastAsia="Times New Roman" w:cs="Times New Roman"/>
          <w:b/>
          <w:bCs/>
          <w:sz w:val="21"/>
          <w:szCs w:val="21"/>
          <w:lang w:val="en-US" w:eastAsia="ru-RU"/>
        </w:rPr>
      </w:pPr>
      <w:hyperlink r:id="rId131"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 xml:space="preserve">17-Ansible - </w:t>
        </w:r>
        <w:proofErr w:type="spellStart"/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>Использование</w:t>
        </w:r>
        <w:proofErr w:type="spellEnd"/>
        <w:r>
          <w:rPr>
            <w:rStyle w:val="Hyperlink"/>
            <w:rFonts w:eastAsia="Times New Roman" w:cs="Times New Roman"/>
            <w:b/>
            <w:bCs/>
            <w:sz w:val="21"/>
            <w:szCs w:val="21"/>
            <w:lang w:val="en-US" w:eastAsia="ru-RU"/>
          </w:rPr>
          <w:t xml:space="preserve"> Import, Include</w:t>
        </w:r>
      </w:hyperlink>
    </w:p>
    <w:p w14:paraId="4A0CB550" w14:textId="77777777" w:rsidR="00B74803" w:rsidRDefault="006B7311">
      <w:pP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</w:pPr>
      <w:r>
        <w:rPr>
          <w:noProof/>
        </w:rPr>
        <w:drawing>
          <wp:inline distT="0" distB="0" distL="0" distR="0" wp14:anchorId="147DD216" wp14:editId="39F15010">
            <wp:extent cx="1960245" cy="2339340"/>
            <wp:effectExtent l="0" t="0" r="0" b="0"/>
            <wp:docPr id="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8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245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AB62" w14:textId="77777777" w:rsidR="00B74803" w:rsidRDefault="006B7311">
      <w:pPr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или</w:t>
      </w:r>
    </w:p>
    <w:p w14:paraId="367FA8F7" w14:textId="77777777" w:rsidR="00B74803" w:rsidRDefault="006B7311">
      <w:pPr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  <w:r>
        <w:rPr>
          <w:noProof/>
        </w:rPr>
        <w:drawing>
          <wp:inline distT="0" distB="0" distL="0" distR="0" wp14:anchorId="799946E2" wp14:editId="08413A7A">
            <wp:extent cx="4160520" cy="1860550"/>
            <wp:effectExtent l="0" t="0" r="0" b="0"/>
            <wp:docPr id="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9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E7D1" w14:textId="77777777" w:rsidR="00B74803" w:rsidRDefault="006B7311">
      <w:pPr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  <w:r>
        <w:rPr>
          <w:noProof/>
        </w:rPr>
        <w:drawing>
          <wp:inline distT="0" distB="0" distL="0" distR="0" wp14:anchorId="496CFCDD" wp14:editId="752D7A02">
            <wp:extent cx="3025140" cy="2804160"/>
            <wp:effectExtent l="0" t="0" r="0" b="0"/>
            <wp:docPr id="2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0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1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 xml:space="preserve"> </w:t>
      </w:r>
    </w:p>
    <w:p w14:paraId="44A71FD5" w14:textId="77777777" w:rsidR="00B74803" w:rsidRDefault="006B7311">
      <w:pPr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  <w:r>
        <w:br w:type="page"/>
      </w:r>
    </w:p>
    <w:p w14:paraId="5A7CFF3A" w14:textId="77777777" w:rsidR="00B74803" w:rsidRDefault="006B7311">
      <w:pPr>
        <w:ind w:left="360"/>
        <w:rPr>
          <w:color w:val="0563C1" w:themeColor="hyperlink"/>
          <w:sz w:val="21"/>
          <w:szCs w:val="21"/>
          <w:u w:val="single"/>
          <w:lang w:eastAsia="ru-RU"/>
        </w:rPr>
      </w:pPr>
      <w:hyperlink r:id="rId135">
        <w:r>
          <w:rPr>
            <w:rStyle w:val="Hyperlink"/>
            <w:sz w:val="21"/>
            <w:szCs w:val="21"/>
            <w:lang w:eastAsia="ru-RU"/>
          </w:rPr>
          <w:t>18-</w:t>
        </w:r>
        <w:r>
          <w:rPr>
            <w:rStyle w:val="Hyperlink"/>
            <w:sz w:val="21"/>
            <w:szCs w:val="21"/>
            <w:lang w:val="en-US" w:eastAsia="ru-RU"/>
          </w:rPr>
          <w:t>Ansible</w:t>
        </w:r>
        <w:r>
          <w:rPr>
            <w:rStyle w:val="Hyperlink"/>
            <w:sz w:val="21"/>
            <w:szCs w:val="21"/>
            <w:lang w:eastAsia="ru-RU"/>
          </w:rPr>
          <w:t xml:space="preserve"> - Перенаправление выполнения </w:t>
        </w:r>
        <w:r>
          <w:rPr>
            <w:rStyle w:val="Hyperlink"/>
            <w:sz w:val="21"/>
            <w:szCs w:val="21"/>
            <w:lang w:val="en-US" w:eastAsia="ru-RU"/>
          </w:rPr>
          <w:t>Task</w:t>
        </w:r>
        <w:r>
          <w:rPr>
            <w:rStyle w:val="Hyperlink"/>
            <w:sz w:val="21"/>
            <w:szCs w:val="21"/>
            <w:lang w:eastAsia="ru-RU"/>
          </w:rPr>
          <w:t xml:space="preserve"> из </w:t>
        </w:r>
        <w:r>
          <w:rPr>
            <w:rStyle w:val="Hyperlink"/>
            <w:sz w:val="21"/>
            <w:szCs w:val="21"/>
            <w:lang w:val="en-US" w:eastAsia="ru-RU"/>
          </w:rPr>
          <w:t>Playbook</w:t>
        </w:r>
        <w:r>
          <w:rPr>
            <w:rStyle w:val="Hyperlink"/>
            <w:sz w:val="21"/>
            <w:szCs w:val="21"/>
            <w:lang w:eastAsia="ru-RU"/>
          </w:rPr>
          <w:t xml:space="preserve"> на определённый сервер - </w:t>
        </w:r>
        <w:r>
          <w:rPr>
            <w:rStyle w:val="Hyperlink"/>
            <w:sz w:val="21"/>
            <w:szCs w:val="21"/>
            <w:lang w:val="en-US" w:eastAsia="ru-RU"/>
          </w:rPr>
          <w:t>delegate</w:t>
        </w:r>
        <w:r>
          <w:rPr>
            <w:rStyle w:val="Hyperlink"/>
            <w:sz w:val="21"/>
            <w:szCs w:val="21"/>
            <w:lang w:eastAsia="ru-RU"/>
          </w:rPr>
          <w:t>_</w:t>
        </w:r>
        <w:r>
          <w:rPr>
            <w:rStyle w:val="Hyperlink"/>
            <w:sz w:val="21"/>
            <w:szCs w:val="21"/>
            <w:lang w:val="en-US" w:eastAsia="ru-RU"/>
          </w:rPr>
          <w:t>to</w:t>
        </w:r>
        <w:r>
          <w:rPr>
            <w:rStyle w:val="Hyperlink"/>
            <w:noProof/>
          </w:rPr>
          <w:drawing>
            <wp:inline distT="0" distB="0" distL="0" distR="0" wp14:anchorId="6CAE82C1" wp14:editId="7DDB12D5">
              <wp:extent cx="6390640" cy="3212465"/>
              <wp:effectExtent l="0" t="0" r="0" b="0"/>
              <wp:docPr id="30" name="Picture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0" name="Picture 23"/>
                      <pic:cNvPicPr>
                        <a:picLocks noChangeAspect="1" noChangeArrowheads="1"/>
                      </pic:cNvPicPr>
                    </pic:nvPicPr>
                    <pic:blipFill>
                      <a:blip r:embed="rId13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390640" cy="32124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r>
        <w:rPr>
          <w:noProof/>
        </w:rPr>
        <w:drawing>
          <wp:inline distT="0" distB="0" distL="0" distR="0" wp14:anchorId="586E64CC" wp14:editId="1E1DC3D9">
            <wp:extent cx="6390640" cy="1249680"/>
            <wp:effectExtent l="0" t="0" r="0" b="0"/>
            <wp:docPr id="3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4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2D8A" w14:textId="77777777" w:rsidR="00B74803" w:rsidRDefault="006B7311">
      <w:pPr>
        <w:ind w:left="360"/>
        <w:rPr>
          <w:rStyle w:val="InternetLink"/>
          <w:sz w:val="21"/>
          <w:szCs w:val="21"/>
          <w:lang w:eastAsia="ru-RU"/>
        </w:rPr>
      </w:pPr>
      <w:hyperlink r:id="rId138">
        <w:r>
          <w:rPr>
            <w:rStyle w:val="Hyperlink"/>
            <w:sz w:val="21"/>
            <w:szCs w:val="21"/>
            <w:lang w:eastAsia="ru-RU"/>
          </w:rPr>
          <w:t>19-Ansible - Перехват и Контроль ошибок</w:t>
        </w:r>
      </w:hyperlink>
    </w:p>
    <w:p w14:paraId="39D7B5F7" w14:textId="77777777" w:rsidR="00B74803" w:rsidRDefault="006B7311">
      <w:pPr>
        <w:ind w:left="360"/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  <w:r>
        <w:rPr>
          <w:noProof/>
        </w:rPr>
        <w:drawing>
          <wp:inline distT="0" distB="0" distL="0" distR="0" wp14:anchorId="76EF1839" wp14:editId="4D812BFB">
            <wp:extent cx="2453640" cy="2677160"/>
            <wp:effectExtent l="0" t="0" r="0" b="0"/>
            <wp:docPr id="3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5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8C5D" w14:textId="77777777" w:rsidR="00B74803" w:rsidRDefault="006B7311">
      <w:pPr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  <w:r>
        <w:rPr>
          <w:noProof/>
        </w:rPr>
        <w:lastRenderedPageBreak/>
        <w:drawing>
          <wp:inline distT="0" distB="0" distL="0" distR="0" wp14:anchorId="6F811DF6" wp14:editId="47676825">
            <wp:extent cx="2453640" cy="2304415"/>
            <wp:effectExtent l="0" t="0" r="0" b="0"/>
            <wp:docPr id="3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6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9824" w14:textId="77777777" w:rsidR="00B74803" w:rsidRDefault="006B7311">
      <w:pPr>
        <w:ind w:left="360"/>
        <w:rPr>
          <w:rStyle w:val="InternetLink"/>
          <w:sz w:val="21"/>
          <w:szCs w:val="21"/>
          <w:lang w:eastAsia="ru-RU"/>
        </w:rPr>
      </w:pPr>
      <w:hyperlink r:id="rId141">
        <w:r>
          <w:rPr>
            <w:rStyle w:val="Hyperlink"/>
            <w:sz w:val="21"/>
            <w:szCs w:val="21"/>
            <w:lang w:eastAsia="ru-RU"/>
          </w:rPr>
          <w:t>20-</w:t>
        </w:r>
        <w:r>
          <w:rPr>
            <w:rStyle w:val="Hyperlink"/>
            <w:sz w:val="21"/>
            <w:szCs w:val="21"/>
            <w:lang w:val="en-US" w:eastAsia="ru-RU"/>
          </w:rPr>
          <w:t>Ansible</w:t>
        </w:r>
        <w:r>
          <w:rPr>
            <w:rStyle w:val="Hyperlink"/>
            <w:sz w:val="21"/>
            <w:szCs w:val="21"/>
            <w:lang w:eastAsia="ru-RU"/>
          </w:rPr>
          <w:t xml:space="preserve"> - Хранение Секретов - </w:t>
        </w:r>
        <w:r>
          <w:rPr>
            <w:rStyle w:val="Hyperlink"/>
            <w:sz w:val="21"/>
            <w:szCs w:val="21"/>
            <w:lang w:val="en-US" w:eastAsia="ru-RU"/>
          </w:rPr>
          <w:t>ansible</w:t>
        </w:r>
        <w:r>
          <w:rPr>
            <w:rStyle w:val="Hyperlink"/>
            <w:sz w:val="21"/>
            <w:szCs w:val="21"/>
            <w:lang w:eastAsia="ru-RU"/>
          </w:rPr>
          <w:t>-</w:t>
        </w:r>
        <w:r>
          <w:rPr>
            <w:rStyle w:val="Hyperlink"/>
            <w:sz w:val="21"/>
            <w:szCs w:val="21"/>
            <w:lang w:val="en-US" w:eastAsia="ru-RU"/>
          </w:rPr>
          <w:t>vault</w:t>
        </w:r>
      </w:hyperlink>
    </w:p>
    <w:p w14:paraId="53465413" w14:textId="77777777" w:rsidR="00B74803" w:rsidRDefault="006B7311">
      <w:pPr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ansible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-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vault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create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 xml:space="preserve"> &lt;</w:t>
      </w:r>
      <w:proofErr w:type="spellStart"/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название_файла</w:t>
      </w:r>
      <w:proofErr w:type="spellEnd"/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&gt;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ab/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ab/>
        <w:t>- создание зашифрованного файла</w:t>
      </w:r>
    </w:p>
    <w:p w14:paraId="4C14432E" w14:textId="77777777" w:rsidR="00B74803" w:rsidRDefault="006B7311">
      <w:pPr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ansible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-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vault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view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 xml:space="preserve"> &lt;</w:t>
      </w:r>
      <w:proofErr w:type="spellStart"/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название_файла</w:t>
      </w:r>
      <w:proofErr w:type="spellEnd"/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&gt;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ab/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ab/>
        <w:t>- просмотр файла</w:t>
      </w:r>
    </w:p>
    <w:p w14:paraId="4062133A" w14:textId="77777777" w:rsidR="00B74803" w:rsidRDefault="006B7311">
      <w:pPr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ansible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-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vault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edit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 xml:space="preserve"> &lt;</w:t>
      </w:r>
      <w:proofErr w:type="spellStart"/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название_файла</w:t>
      </w:r>
      <w:proofErr w:type="spellEnd"/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&gt;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ab/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ab/>
        <w:t>- редактирование файла</w:t>
      </w:r>
    </w:p>
    <w:p w14:paraId="0D8877E8" w14:textId="77777777" w:rsidR="00B74803" w:rsidRDefault="006B7311">
      <w:pPr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ansible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-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vault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rekey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 xml:space="preserve"> &lt;</w:t>
      </w:r>
      <w:proofErr w:type="spellStart"/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название_файла</w:t>
      </w:r>
      <w:proofErr w:type="spellEnd"/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&gt;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ab/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ab/>
        <w:t>- смена пароля</w:t>
      </w:r>
    </w:p>
    <w:p w14:paraId="476CBEF8" w14:textId="77777777" w:rsidR="00B74803" w:rsidRDefault="006B7311">
      <w:pPr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ansible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-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vault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encrypt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 xml:space="preserve"> &lt;</w:t>
      </w:r>
      <w:proofErr w:type="spellStart"/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название_файла</w:t>
      </w:r>
      <w:proofErr w:type="spellEnd"/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&gt;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ab/>
        <w:t>- зашифровать файл</w:t>
      </w:r>
    </w:p>
    <w:p w14:paraId="31E71912" w14:textId="77777777" w:rsidR="00B74803" w:rsidRDefault="006B7311">
      <w:pPr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ansible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-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vault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decrypt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 xml:space="preserve"> &lt;</w:t>
      </w:r>
      <w:proofErr w:type="spellStart"/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название_файла</w:t>
      </w:r>
      <w:proofErr w:type="spellEnd"/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&gt;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ab/>
        <w:t>- расшифровать файл</w:t>
      </w:r>
    </w:p>
    <w:p w14:paraId="09B98D60" w14:textId="77777777" w:rsidR="00B74803" w:rsidRDefault="006B7311">
      <w:pP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</w:pP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ansible-playbook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 xml:space="preserve"> &lt;</w:t>
      </w:r>
      <w:proofErr w:type="spellStart"/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плейбук</w:t>
      </w:r>
      <w:proofErr w:type="spellEnd"/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&gt; --ask-vault-pass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ab/>
        <w:t xml:space="preserve">-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запуск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плейбука</w:t>
      </w:r>
      <w:proofErr w:type="spellEnd"/>
    </w:p>
    <w:p w14:paraId="2E715A71" w14:textId="77777777" w:rsidR="00B74803" w:rsidRDefault="006B7311">
      <w:pP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</w:pP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ansible-playbook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 xml:space="preserve"> &lt;</w:t>
      </w:r>
      <w:proofErr w:type="spellStart"/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плейбук</w:t>
      </w:r>
      <w:proofErr w:type="spellEnd"/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 xml:space="preserve">&gt; 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-- vault-password-file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 xml:space="preserve"> &lt;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название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>_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файла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>&gt;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ab/>
        <w:t xml:space="preserve">-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запуск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плейбука</w:t>
      </w:r>
      <w:proofErr w:type="spellEnd"/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 xml:space="preserve">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с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 xml:space="preserve">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паролем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 xml:space="preserve">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в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 xml:space="preserve">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файле</w:t>
      </w:r>
    </w:p>
    <w:p w14:paraId="4DA76E3A" w14:textId="77777777" w:rsidR="00B74803" w:rsidRDefault="006B7311">
      <w:pP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</w:pP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ansible-vault encrypt-string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ab/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ab/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ab/>
        <w:t xml:space="preserve">-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зашифровать</w:t>
      </w:r>
      <w:r>
        <w:rPr>
          <w:rFonts w:eastAsia="Times New Roman" w:cs="Times New Roman"/>
          <w:bCs/>
          <w:color w:val="4D4D4C"/>
          <w:sz w:val="21"/>
          <w:szCs w:val="21"/>
          <w:lang w:val="en-US" w:eastAsia="ru-RU"/>
        </w:rPr>
        <w:t xml:space="preserve">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строку</w:t>
      </w:r>
    </w:p>
    <w:p w14:paraId="2B3C845C" w14:textId="77777777" w:rsidR="00B74803" w:rsidRDefault="006B7311">
      <w:pPr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ansible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-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vault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encrypt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-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string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–</w:t>
      </w:r>
      <w:r>
        <w:t xml:space="preserve"> 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stdin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>-</w:t>
      </w:r>
      <w:r>
        <w:rPr>
          <w:rFonts w:eastAsia="Times New Roman" w:cs="Times New Roman"/>
          <w:b/>
          <w:color w:val="4D4D4C"/>
          <w:sz w:val="21"/>
          <w:szCs w:val="21"/>
          <w:lang w:val="en-US" w:eastAsia="ru-RU"/>
        </w:rPr>
        <w:t>name</w:t>
      </w:r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 xml:space="preserve">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&lt;переменная&gt;</w:t>
      </w:r>
      <w:proofErr w:type="gramStart"/>
      <w:r>
        <w:rPr>
          <w:rFonts w:eastAsia="Times New Roman" w:cs="Times New Roman"/>
          <w:b/>
          <w:color w:val="4D4D4C"/>
          <w:sz w:val="21"/>
          <w:szCs w:val="21"/>
          <w:lang w:eastAsia="ru-RU"/>
        </w:rPr>
        <w:tab/>
        <w:t xml:space="preserve">  </w:t>
      </w:r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>-</w:t>
      </w:r>
      <w:proofErr w:type="gramEnd"/>
      <w:r>
        <w:rPr>
          <w:rFonts w:eastAsia="Times New Roman" w:cs="Times New Roman"/>
          <w:bCs/>
          <w:color w:val="4D4D4C"/>
          <w:sz w:val="21"/>
          <w:szCs w:val="21"/>
          <w:lang w:eastAsia="ru-RU"/>
        </w:rPr>
        <w:t xml:space="preserve"> зашифровать строку и вывести в переменную</w:t>
      </w:r>
    </w:p>
    <w:p w14:paraId="4BAE765E" w14:textId="77777777" w:rsidR="00B74803" w:rsidRDefault="00B74803">
      <w:pPr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</w:p>
    <w:p w14:paraId="7EFFCFC8" w14:textId="77777777" w:rsidR="00B74803" w:rsidRDefault="006B7311">
      <w:pPr>
        <w:pStyle w:val="Heading2"/>
        <w:rPr>
          <w:rStyle w:val="InternetLink"/>
        </w:rPr>
      </w:pPr>
      <w:hyperlink r:id="rId142">
        <w:r>
          <w:rPr>
            <w:rStyle w:val="Hyperlink"/>
          </w:rPr>
          <w:t xml:space="preserve">Процессы и потоки в </w:t>
        </w:r>
        <w:r>
          <w:rPr>
            <w:rStyle w:val="Hyperlink"/>
            <w:lang w:val="en-US"/>
          </w:rPr>
          <w:t>Linux</w:t>
        </w:r>
      </w:hyperlink>
    </w:p>
    <w:p w14:paraId="36D3317B" w14:textId="77777777" w:rsidR="00B74803" w:rsidRDefault="00B74803">
      <w:pPr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</w:p>
    <w:p w14:paraId="5F1DFF0B" w14:textId="77777777" w:rsidR="00B74803" w:rsidRDefault="006B7311">
      <w:pPr>
        <w:rPr>
          <w:rFonts w:ascii="Segoe UI" w:hAnsi="Segoe UI" w:cs="Segoe UI"/>
          <w:color w:val="22262A"/>
          <w:shd w:val="clear" w:color="auto" w:fill="FFFFFF"/>
        </w:rPr>
      </w:pPr>
      <w:r>
        <w:rPr>
          <w:rFonts w:ascii="Segoe UI" w:hAnsi="Segoe UI" w:cs="Segoe UI"/>
          <w:color w:val="22262A"/>
          <w:shd w:val="clear" w:color="auto" w:fill="FFFFFF"/>
        </w:rPr>
        <w:t xml:space="preserve">Каждый </w:t>
      </w:r>
      <w:r>
        <w:rPr>
          <w:rFonts w:ascii="Segoe UI" w:hAnsi="Segoe UI" w:cs="Segoe UI"/>
          <w:b/>
          <w:bCs/>
          <w:color w:val="22262A"/>
          <w:shd w:val="clear" w:color="auto" w:fill="FFFFFF"/>
        </w:rPr>
        <w:t>процесс</w:t>
      </w:r>
      <w:r>
        <w:rPr>
          <w:rFonts w:ascii="Segoe UI" w:hAnsi="Segoe UI" w:cs="Segoe UI"/>
          <w:color w:val="22262A"/>
          <w:shd w:val="clear" w:color="auto" w:fill="FFFFFF"/>
        </w:rPr>
        <w:t xml:space="preserve"> имеет свой уникальный идентификатор (</w:t>
      </w:r>
      <w:r>
        <w:rPr>
          <w:rFonts w:ascii="Segoe UI" w:hAnsi="Segoe UI" w:cs="Segoe UI"/>
          <w:b/>
          <w:bCs/>
          <w:color w:val="22262A"/>
          <w:shd w:val="clear" w:color="auto" w:fill="FFFFFF"/>
        </w:rPr>
        <w:t>PID</w:t>
      </w:r>
      <w:r>
        <w:rPr>
          <w:rFonts w:ascii="Segoe UI" w:hAnsi="Segoe UI" w:cs="Segoe UI"/>
          <w:color w:val="22262A"/>
          <w:shd w:val="clear" w:color="auto" w:fill="FFFFFF"/>
        </w:rPr>
        <w:t>), свое адресное пространство, свои ресурсы и свои права доступа.</w:t>
      </w:r>
    </w:p>
    <w:p w14:paraId="1CCE2E27" w14:textId="77777777" w:rsidR="00B74803" w:rsidRDefault="006B7311">
      <w:pPr>
        <w:rPr>
          <w:rFonts w:ascii="Segoe UI" w:hAnsi="Segoe UI" w:cs="Segoe UI"/>
          <w:color w:val="22262A"/>
          <w:shd w:val="clear" w:color="auto" w:fill="FFFFFF"/>
        </w:rPr>
      </w:pPr>
      <w:r>
        <w:rPr>
          <w:rFonts w:ascii="Segoe UI" w:hAnsi="Segoe UI" w:cs="Segoe UI"/>
          <w:b/>
          <w:bCs/>
          <w:color w:val="22262A"/>
          <w:shd w:val="clear" w:color="auto" w:fill="FFFFFF"/>
        </w:rPr>
        <w:t>Поток</w:t>
      </w:r>
      <w:r>
        <w:rPr>
          <w:rFonts w:ascii="Segoe UI" w:hAnsi="Segoe UI" w:cs="Segoe UI"/>
          <w:color w:val="22262A"/>
          <w:shd w:val="clear" w:color="auto" w:fill="FFFFFF"/>
        </w:rPr>
        <w:t xml:space="preserve"> — это часть процесса, которая может выполняться параллельно с другими потоками того же процесса. Каждый </w:t>
      </w:r>
      <w:r>
        <w:rPr>
          <w:rFonts w:ascii="Segoe UI" w:hAnsi="Segoe UI" w:cs="Segoe UI"/>
          <w:b/>
          <w:bCs/>
          <w:color w:val="22262A"/>
          <w:shd w:val="clear" w:color="auto" w:fill="FFFFFF"/>
        </w:rPr>
        <w:t xml:space="preserve">поток </w:t>
      </w:r>
      <w:r>
        <w:rPr>
          <w:rFonts w:ascii="Segoe UI" w:hAnsi="Segoe UI" w:cs="Segoe UI"/>
          <w:color w:val="22262A"/>
          <w:shd w:val="clear" w:color="auto" w:fill="FFFFFF"/>
        </w:rPr>
        <w:t>имеет свой уникальный идентификатор (</w:t>
      </w:r>
      <w:r>
        <w:rPr>
          <w:rFonts w:ascii="Segoe UI" w:hAnsi="Segoe UI" w:cs="Segoe UI"/>
          <w:b/>
          <w:bCs/>
          <w:color w:val="22262A"/>
          <w:shd w:val="clear" w:color="auto" w:fill="FFFFFF"/>
        </w:rPr>
        <w:t>TID</w:t>
      </w:r>
      <w:r>
        <w:rPr>
          <w:rFonts w:ascii="Segoe UI" w:hAnsi="Segoe UI" w:cs="Segoe UI"/>
          <w:color w:val="22262A"/>
          <w:shd w:val="clear" w:color="auto" w:fill="FFFFFF"/>
        </w:rPr>
        <w:t>), свой счетчик команд, свой стек и свои регистры. Но все потоки одного процесса разделяют общее адресное пространство и ресурсы процесса.</w:t>
      </w:r>
    </w:p>
    <w:p w14:paraId="2CCD49E3" w14:textId="77777777" w:rsidR="00B74803" w:rsidRDefault="006B7311">
      <w:pPr>
        <w:rPr>
          <w:rFonts w:ascii="Segoe UI" w:hAnsi="Segoe UI" w:cs="Segoe UI"/>
          <w:color w:val="22262A"/>
          <w:shd w:val="clear" w:color="auto" w:fill="FFFFFF"/>
        </w:rPr>
      </w:pPr>
      <w:r>
        <w:rPr>
          <w:rFonts w:ascii="Segoe UI" w:hAnsi="Segoe UI" w:cs="Segoe UI"/>
          <w:color w:val="22262A"/>
          <w:shd w:val="clear" w:color="auto" w:fill="FFFFFF"/>
        </w:rPr>
        <w:t xml:space="preserve">Linux поддерживает два типа </w:t>
      </w:r>
      <w:r>
        <w:rPr>
          <w:rFonts w:ascii="Segoe UI" w:hAnsi="Segoe UI" w:cs="Segoe UI"/>
          <w:b/>
          <w:bCs/>
          <w:color w:val="22262A"/>
          <w:shd w:val="clear" w:color="auto" w:fill="FFFFFF"/>
        </w:rPr>
        <w:t>многозадачности</w:t>
      </w:r>
      <w:r>
        <w:rPr>
          <w:rFonts w:ascii="Segoe UI" w:hAnsi="Segoe UI" w:cs="Segoe UI"/>
          <w:color w:val="22262A"/>
          <w:shd w:val="clear" w:color="auto" w:fill="FFFFFF"/>
        </w:rPr>
        <w:t xml:space="preserve">: вытесняющую и кооперативную. </w:t>
      </w:r>
      <w:r>
        <w:rPr>
          <w:rFonts w:ascii="Segoe UI" w:hAnsi="Segoe UI" w:cs="Segoe UI"/>
          <w:b/>
          <w:bCs/>
          <w:color w:val="22262A"/>
          <w:shd w:val="clear" w:color="auto" w:fill="FFFFFF"/>
        </w:rPr>
        <w:t>Вытесняющая</w:t>
      </w:r>
      <w:r>
        <w:rPr>
          <w:rFonts w:ascii="Segoe UI" w:hAnsi="Segoe UI" w:cs="Segoe UI"/>
          <w:color w:val="22262A"/>
          <w:shd w:val="clear" w:color="auto" w:fill="FFFFFF"/>
        </w:rPr>
        <w:t xml:space="preserve"> многозадачность означает, что операционная система сама определяет, когда и как долго каждый процесс или поток может использовать процессор. </w:t>
      </w:r>
      <w:r>
        <w:rPr>
          <w:rFonts w:ascii="Segoe UI" w:hAnsi="Segoe UI" w:cs="Segoe UI"/>
          <w:b/>
          <w:bCs/>
          <w:color w:val="22262A"/>
          <w:shd w:val="clear" w:color="auto" w:fill="FFFFFF"/>
        </w:rPr>
        <w:t>Кооперативная</w:t>
      </w:r>
      <w:r>
        <w:rPr>
          <w:rFonts w:ascii="Segoe UI" w:hAnsi="Segoe UI" w:cs="Segoe UI"/>
          <w:color w:val="22262A"/>
          <w:shd w:val="clear" w:color="auto" w:fill="FFFFFF"/>
        </w:rPr>
        <w:t xml:space="preserve"> многозадачность означает, что процессы или потоки сами отдают управление процессору другим задачам.</w:t>
      </w:r>
    </w:p>
    <w:p w14:paraId="5A985A63" w14:textId="77777777" w:rsidR="00B74803" w:rsidRDefault="006B7311">
      <w:pPr>
        <w:rPr>
          <w:rFonts w:eastAsia="Times New Roman" w:cs="Times New Roman"/>
          <w:bCs/>
          <w:color w:val="4D4D4C"/>
          <w:sz w:val="21"/>
          <w:szCs w:val="21"/>
          <w:lang w:eastAsia="ru-RU"/>
        </w:rPr>
      </w:pPr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>Создание процессов.</w:t>
      </w:r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ab/>
        <w:t xml:space="preserve">Корневой процесс с </w:t>
      </w:r>
      <w:proofErr w:type="gramStart"/>
      <w:r>
        <w:rPr>
          <w:rFonts w:eastAsia="Times New Roman" w:cs="Times New Roman"/>
          <w:b/>
          <w:bCs/>
          <w:color w:val="4D4D4C"/>
          <w:sz w:val="21"/>
          <w:szCs w:val="21"/>
          <w:lang w:val="en-US" w:eastAsia="ru-RU"/>
        </w:rPr>
        <w:t>PID</w:t>
      </w:r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>(</w:t>
      </w:r>
      <w:proofErr w:type="gramEnd"/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 xml:space="preserve">1) – </w:t>
      </w:r>
      <w:proofErr w:type="spellStart"/>
      <w:proofErr w:type="gramStart"/>
      <w:r>
        <w:rPr>
          <w:rFonts w:eastAsia="Times New Roman" w:cs="Times New Roman"/>
          <w:b/>
          <w:bCs/>
          <w:color w:val="4D4D4C"/>
          <w:sz w:val="21"/>
          <w:szCs w:val="21"/>
          <w:lang w:val="en-US" w:eastAsia="ru-RU"/>
        </w:rPr>
        <w:t>init</w:t>
      </w:r>
      <w:proofErr w:type="spellEnd"/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>(</w:t>
      </w:r>
      <w:proofErr w:type="gramEnd"/>
      <w:r>
        <w:rPr>
          <w:rFonts w:eastAsia="Times New Roman" w:cs="Times New Roman"/>
          <w:b/>
          <w:bCs/>
          <w:color w:val="4D4D4C"/>
          <w:sz w:val="21"/>
          <w:szCs w:val="21"/>
          <w:lang w:eastAsia="ru-RU"/>
        </w:rPr>
        <w:t>)</w:t>
      </w:r>
    </w:p>
    <w:p w14:paraId="21D06866" w14:textId="77777777" w:rsidR="00B74803" w:rsidRDefault="006B7311">
      <w:pPr>
        <w:rPr>
          <w:rFonts w:ascii="Segoe UI" w:hAnsi="Segoe UI" w:cs="Segoe UI"/>
          <w:color w:val="22262A"/>
          <w:shd w:val="clear" w:color="auto" w:fill="FFFFFF"/>
        </w:rPr>
      </w:pPr>
      <w:r>
        <w:rPr>
          <w:rFonts w:ascii="Segoe UI" w:hAnsi="Segoe UI" w:cs="Segoe UI"/>
          <w:color w:val="22262A"/>
          <w:shd w:val="clear" w:color="auto" w:fill="FFFFFF"/>
        </w:rPr>
        <w:t xml:space="preserve">через системный вызов </w:t>
      </w:r>
      <w:proofErr w:type="spellStart"/>
      <w:proofErr w:type="gramStart"/>
      <w:r>
        <w:rPr>
          <w:rFonts w:ascii="Segoe UI" w:hAnsi="Segoe UI" w:cs="Segoe UI"/>
          <w:b/>
          <w:bCs/>
          <w:color w:val="22262A"/>
          <w:shd w:val="clear" w:color="auto" w:fill="FFFFFF"/>
        </w:rPr>
        <w:t>fork</w:t>
      </w:r>
      <w:proofErr w:type="spellEnd"/>
      <w:r>
        <w:rPr>
          <w:rFonts w:ascii="Segoe UI" w:hAnsi="Segoe UI" w:cs="Segoe UI"/>
          <w:color w:val="22262A"/>
          <w:shd w:val="clear" w:color="auto" w:fill="FFFFFF"/>
        </w:rPr>
        <w:t>(</w:t>
      </w:r>
      <w:proofErr w:type="gramEnd"/>
      <w:r>
        <w:rPr>
          <w:rFonts w:ascii="Segoe UI" w:hAnsi="Segoe UI" w:cs="Segoe UI"/>
          <w:color w:val="22262A"/>
          <w:shd w:val="clear" w:color="auto" w:fill="FFFFFF"/>
        </w:rPr>
        <w:t xml:space="preserve">) или через системный вызов </w:t>
      </w:r>
      <w:proofErr w:type="spellStart"/>
      <w:proofErr w:type="gramStart"/>
      <w:r>
        <w:rPr>
          <w:rFonts w:ascii="Segoe UI" w:hAnsi="Segoe UI" w:cs="Segoe UI"/>
          <w:b/>
          <w:bCs/>
          <w:color w:val="22262A"/>
          <w:shd w:val="clear" w:color="auto" w:fill="FFFFFF"/>
        </w:rPr>
        <w:t>exec</w:t>
      </w:r>
      <w:proofErr w:type="spellEnd"/>
      <w:r>
        <w:rPr>
          <w:rFonts w:ascii="Segoe UI" w:hAnsi="Segoe UI" w:cs="Segoe UI"/>
          <w:color w:val="22262A"/>
          <w:shd w:val="clear" w:color="auto" w:fill="FFFFFF"/>
        </w:rPr>
        <w:t>(</w:t>
      </w:r>
      <w:proofErr w:type="gramEnd"/>
      <w:r>
        <w:rPr>
          <w:rFonts w:ascii="Segoe UI" w:hAnsi="Segoe UI" w:cs="Segoe UI"/>
          <w:color w:val="22262A"/>
          <w:shd w:val="clear" w:color="auto" w:fill="FFFFFF"/>
        </w:rPr>
        <w:t>)</w:t>
      </w:r>
    </w:p>
    <w:p w14:paraId="5341E220" w14:textId="77777777" w:rsidR="00B74803" w:rsidRDefault="006B7311">
      <w:pPr>
        <w:rPr>
          <w:rFonts w:ascii="Segoe UI" w:hAnsi="Segoe UI" w:cs="Segoe UI"/>
          <w:color w:val="22262A"/>
          <w:shd w:val="clear" w:color="auto" w:fill="FFFFFF"/>
        </w:rPr>
      </w:pPr>
      <w:r>
        <w:rPr>
          <w:rFonts w:ascii="Segoe UI" w:hAnsi="Segoe UI" w:cs="Segoe UI"/>
          <w:color w:val="22262A"/>
          <w:shd w:val="clear" w:color="auto" w:fill="FFFFFF"/>
        </w:rPr>
        <w:t xml:space="preserve">Системный вызов </w:t>
      </w:r>
      <w:proofErr w:type="spellStart"/>
      <w:proofErr w:type="gramStart"/>
      <w:r>
        <w:rPr>
          <w:rFonts w:ascii="Segoe UI" w:hAnsi="Segoe UI" w:cs="Segoe UI"/>
          <w:b/>
          <w:bCs/>
          <w:color w:val="22262A"/>
          <w:shd w:val="clear" w:color="auto" w:fill="FFFFFF"/>
        </w:rPr>
        <w:t>fork</w:t>
      </w:r>
      <w:proofErr w:type="spellEnd"/>
      <w:r>
        <w:rPr>
          <w:rFonts w:ascii="Segoe UI" w:hAnsi="Segoe UI" w:cs="Segoe UI"/>
          <w:color w:val="22262A"/>
          <w:shd w:val="clear" w:color="auto" w:fill="FFFFFF"/>
        </w:rPr>
        <w:t>(</w:t>
      </w:r>
      <w:proofErr w:type="gramEnd"/>
      <w:r>
        <w:rPr>
          <w:rFonts w:ascii="Segoe UI" w:hAnsi="Segoe UI" w:cs="Segoe UI"/>
          <w:color w:val="22262A"/>
          <w:shd w:val="clear" w:color="auto" w:fill="FFFFFF"/>
        </w:rPr>
        <w:t>) создает новый процесс, который является точной копией родительского процесса. </w:t>
      </w:r>
    </w:p>
    <w:p w14:paraId="218CD3FF" w14:textId="77777777" w:rsidR="00B74803" w:rsidRDefault="006B7311">
      <w:pPr>
        <w:rPr>
          <w:rFonts w:ascii="Segoe UI" w:hAnsi="Segoe UI" w:cs="Segoe UI"/>
          <w:color w:val="22262A"/>
          <w:shd w:val="clear" w:color="auto" w:fill="FFFFFF"/>
        </w:rPr>
      </w:pPr>
      <w:r>
        <w:rPr>
          <w:rFonts w:ascii="Segoe UI" w:hAnsi="Segoe UI" w:cs="Segoe UI"/>
          <w:color w:val="22262A"/>
          <w:shd w:val="clear" w:color="auto" w:fill="FFFFFF"/>
        </w:rPr>
        <w:t xml:space="preserve">Системный вызов </w:t>
      </w:r>
      <w:proofErr w:type="spellStart"/>
      <w:proofErr w:type="gramStart"/>
      <w:r>
        <w:rPr>
          <w:rFonts w:ascii="Segoe UI" w:hAnsi="Segoe UI" w:cs="Segoe UI"/>
          <w:b/>
          <w:bCs/>
          <w:color w:val="22262A"/>
          <w:shd w:val="clear" w:color="auto" w:fill="FFFFFF"/>
        </w:rPr>
        <w:t>exec</w:t>
      </w:r>
      <w:proofErr w:type="spellEnd"/>
      <w:r>
        <w:rPr>
          <w:rFonts w:ascii="Segoe UI" w:hAnsi="Segoe UI" w:cs="Segoe UI"/>
          <w:color w:val="22262A"/>
          <w:shd w:val="clear" w:color="auto" w:fill="FFFFFF"/>
        </w:rPr>
        <w:t>(</w:t>
      </w:r>
      <w:proofErr w:type="gramEnd"/>
      <w:r>
        <w:rPr>
          <w:rFonts w:ascii="Segoe UI" w:hAnsi="Segoe UI" w:cs="Segoe UI"/>
          <w:color w:val="22262A"/>
          <w:shd w:val="clear" w:color="auto" w:fill="FFFFFF"/>
        </w:rPr>
        <w:t>) заменяет текущий процесс новым процессом, который загружает и выполняет другой исполняемый файл.</w:t>
      </w:r>
    </w:p>
    <w:p w14:paraId="32ADA678" w14:textId="77777777" w:rsidR="00B74803" w:rsidRDefault="006B7311">
      <w:pPr>
        <w:pStyle w:val="NormalWeb"/>
        <w:shd w:val="clear" w:color="auto" w:fill="FFFFFF"/>
        <w:spacing w:beforeAutospacing="0" w:after="280"/>
        <w:rPr>
          <w:rFonts w:ascii="Segoe UI" w:hAnsi="Segoe UI" w:cs="Segoe UI"/>
          <w:color w:val="22262A"/>
        </w:rPr>
      </w:pPr>
      <w:r>
        <w:rPr>
          <w:rFonts w:ascii="Segoe UI" w:hAnsi="Segoe UI" w:cs="Segoe UI"/>
          <w:color w:val="22262A"/>
        </w:rPr>
        <w:lastRenderedPageBreak/>
        <w:t xml:space="preserve">Например, когда мы вводим в терминале команду </w:t>
      </w:r>
      <w:proofErr w:type="spellStart"/>
      <w:r>
        <w:rPr>
          <w:rFonts w:ascii="Segoe UI" w:hAnsi="Segoe UI" w:cs="Segoe UI"/>
          <w:b/>
          <w:bCs/>
          <w:color w:val="22262A"/>
        </w:rPr>
        <w:t>ls</w:t>
      </w:r>
      <w:proofErr w:type="spellEnd"/>
      <w:r>
        <w:rPr>
          <w:rFonts w:ascii="Segoe UI" w:hAnsi="Segoe UI" w:cs="Segoe UI"/>
          <w:color w:val="22262A"/>
        </w:rPr>
        <w:t>, чтобы просмотреть список файлов в текущей директории, происходит следующее:</w:t>
      </w:r>
    </w:p>
    <w:p w14:paraId="4AD81259" w14:textId="77777777" w:rsidR="00B74803" w:rsidRDefault="006B7311">
      <w:pPr>
        <w:pStyle w:val="NormalWeb"/>
        <w:shd w:val="clear" w:color="auto" w:fill="FFFFFF"/>
        <w:spacing w:beforeAutospacing="0" w:after="280"/>
        <w:rPr>
          <w:rFonts w:ascii="Segoe UI" w:hAnsi="Segoe UI" w:cs="Segoe UI"/>
          <w:color w:val="22262A"/>
          <w:sz w:val="20"/>
          <w:szCs w:val="20"/>
        </w:rPr>
      </w:pPr>
      <w:r>
        <w:rPr>
          <w:rFonts w:ascii="Segoe UI" w:hAnsi="Segoe UI" w:cs="Segoe UI"/>
          <w:color w:val="22262A"/>
          <w:sz w:val="20"/>
          <w:szCs w:val="20"/>
        </w:rPr>
        <w:t>Терминал (</w:t>
      </w:r>
      <w:proofErr w:type="spellStart"/>
      <w:r>
        <w:rPr>
          <w:rFonts w:ascii="Segoe UI" w:hAnsi="Segoe UI" w:cs="Segoe UI"/>
          <w:b/>
          <w:bCs/>
          <w:color w:val="22262A"/>
          <w:sz w:val="20"/>
          <w:szCs w:val="20"/>
        </w:rPr>
        <w:t>shell</w:t>
      </w:r>
      <w:proofErr w:type="spellEnd"/>
      <w:r>
        <w:rPr>
          <w:rFonts w:ascii="Segoe UI" w:hAnsi="Segoe UI" w:cs="Segoe UI"/>
          <w:color w:val="22262A"/>
          <w:sz w:val="20"/>
          <w:szCs w:val="20"/>
        </w:rPr>
        <w:t xml:space="preserve">) создает новый дочерний процесс с помощью системного вызова </w:t>
      </w:r>
      <w:proofErr w:type="spellStart"/>
      <w:proofErr w:type="gramStart"/>
      <w:r>
        <w:rPr>
          <w:rFonts w:ascii="Segoe UI" w:hAnsi="Segoe UI" w:cs="Segoe UI"/>
          <w:b/>
          <w:bCs/>
          <w:color w:val="22262A"/>
          <w:sz w:val="20"/>
          <w:szCs w:val="20"/>
        </w:rPr>
        <w:t>fork</w:t>
      </w:r>
      <w:proofErr w:type="spellEnd"/>
      <w:r>
        <w:rPr>
          <w:rFonts w:ascii="Segoe UI" w:hAnsi="Segoe UI" w:cs="Segoe UI"/>
          <w:color w:val="22262A"/>
          <w:sz w:val="20"/>
          <w:szCs w:val="20"/>
        </w:rPr>
        <w:t>(</w:t>
      </w:r>
      <w:proofErr w:type="gramEnd"/>
      <w:r>
        <w:rPr>
          <w:rFonts w:ascii="Segoe UI" w:hAnsi="Segoe UI" w:cs="Segoe UI"/>
          <w:color w:val="22262A"/>
          <w:sz w:val="20"/>
          <w:szCs w:val="20"/>
        </w:rPr>
        <w:t>).</w:t>
      </w:r>
      <w:r>
        <w:rPr>
          <w:rFonts w:ascii="Segoe UI" w:hAnsi="Segoe UI" w:cs="Segoe UI"/>
          <w:color w:val="22262A"/>
          <w:sz w:val="20"/>
          <w:szCs w:val="20"/>
        </w:rPr>
        <w:br/>
        <w:t xml:space="preserve">Дочерний процесс заменяет себя программой </w:t>
      </w:r>
      <w:proofErr w:type="spellStart"/>
      <w:r>
        <w:rPr>
          <w:rFonts w:ascii="Segoe UI" w:hAnsi="Segoe UI" w:cs="Segoe UI"/>
          <w:b/>
          <w:bCs/>
          <w:color w:val="22262A"/>
          <w:sz w:val="20"/>
          <w:szCs w:val="20"/>
        </w:rPr>
        <w:t>ls</w:t>
      </w:r>
      <w:proofErr w:type="spellEnd"/>
      <w:r>
        <w:rPr>
          <w:rFonts w:ascii="Segoe UI" w:hAnsi="Segoe UI" w:cs="Segoe UI"/>
          <w:color w:val="22262A"/>
          <w:sz w:val="20"/>
          <w:szCs w:val="20"/>
        </w:rPr>
        <w:t xml:space="preserve"> с помощью системного вызова </w:t>
      </w:r>
      <w:proofErr w:type="spellStart"/>
      <w:proofErr w:type="gramStart"/>
      <w:r>
        <w:rPr>
          <w:rFonts w:ascii="Segoe UI" w:hAnsi="Segoe UI" w:cs="Segoe UI"/>
          <w:b/>
          <w:bCs/>
          <w:color w:val="22262A"/>
          <w:sz w:val="20"/>
          <w:szCs w:val="20"/>
        </w:rPr>
        <w:t>exec</w:t>
      </w:r>
      <w:proofErr w:type="spellEnd"/>
      <w:r>
        <w:rPr>
          <w:rFonts w:ascii="Segoe UI" w:hAnsi="Segoe UI" w:cs="Segoe UI"/>
          <w:color w:val="22262A"/>
          <w:sz w:val="20"/>
          <w:szCs w:val="20"/>
        </w:rPr>
        <w:t>(</w:t>
      </w:r>
      <w:proofErr w:type="gramEnd"/>
      <w:r>
        <w:rPr>
          <w:rFonts w:ascii="Segoe UI" w:hAnsi="Segoe UI" w:cs="Segoe UI"/>
          <w:color w:val="22262A"/>
          <w:sz w:val="20"/>
          <w:szCs w:val="20"/>
        </w:rPr>
        <w:t>).</w:t>
      </w:r>
      <w:r>
        <w:rPr>
          <w:rFonts w:ascii="Segoe UI" w:hAnsi="Segoe UI" w:cs="Segoe UI"/>
          <w:color w:val="22262A"/>
          <w:sz w:val="20"/>
          <w:szCs w:val="20"/>
        </w:rPr>
        <w:br/>
        <w:t xml:space="preserve">Программа </w:t>
      </w:r>
      <w:proofErr w:type="spellStart"/>
      <w:r>
        <w:rPr>
          <w:rFonts w:ascii="Segoe UI" w:hAnsi="Segoe UI" w:cs="Segoe UI"/>
          <w:b/>
          <w:bCs/>
          <w:color w:val="22262A"/>
          <w:sz w:val="20"/>
          <w:szCs w:val="20"/>
        </w:rPr>
        <w:t>ls</w:t>
      </w:r>
      <w:proofErr w:type="spellEnd"/>
      <w:r>
        <w:rPr>
          <w:rFonts w:ascii="Segoe UI" w:hAnsi="Segoe UI" w:cs="Segoe UI"/>
          <w:color w:val="22262A"/>
          <w:sz w:val="20"/>
          <w:szCs w:val="20"/>
        </w:rPr>
        <w:t xml:space="preserve"> выполняет свою задачу и выводит список файлов на экран.</w:t>
      </w:r>
      <w:r>
        <w:rPr>
          <w:rFonts w:ascii="Segoe UI" w:hAnsi="Segoe UI" w:cs="Segoe UI"/>
          <w:color w:val="22262A"/>
          <w:sz w:val="20"/>
          <w:szCs w:val="20"/>
        </w:rPr>
        <w:br/>
        <w:t xml:space="preserve">Программа </w:t>
      </w:r>
      <w:proofErr w:type="spellStart"/>
      <w:r>
        <w:rPr>
          <w:rFonts w:ascii="Segoe UI" w:hAnsi="Segoe UI" w:cs="Segoe UI"/>
          <w:b/>
          <w:bCs/>
          <w:color w:val="22262A"/>
          <w:sz w:val="20"/>
          <w:szCs w:val="20"/>
        </w:rPr>
        <w:t>ls</w:t>
      </w:r>
      <w:proofErr w:type="spellEnd"/>
      <w:r>
        <w:rPr>
          <w:rFonts w:ascii="Segoe UI" w:hAnsi="Segoe UI" w:cs="Segoe UI"/>
          <w:color w:val="22262A"/>
          <w:sz w:val="20"/>
          <w:szCs w:val="20"/>
        </w:rPr>
        <w:t xml:space="preserve"> завершается и возвращает управление родительскому процессу (</w:t>
      </w:r>
      <w:r>
        <w:rPr>
          <w:rFonts w:ascii="Segoe UI" w:hAnsi="Segoe UI" w:cs="Segoe UI"/>
          <w:b/>
          <w:bCs/>
          <w:color w:val="22262A"/>
          <w:sz w:val="20"/>
          <w:szCs w:val="20"/>
        </w:rPr>
        <w:t>терминалу</w:t>
      </w:r>
      <w:r>
        <w:rPr>
          <w:rFonts w:ascii="Segoe UI" w:hAnsi="Segoe UI" w:cs="Segoe UI"/>
          <w:color w:val="22262A"/>
          <w:sz w:val="20"/>
          <w:szCs w:val="20"/>
        </w:rPr>
        <w:t>).</w:t>
      </w:r>
    </w:p>
    <w:p w14:paraId="5E44C87B" w14:textId="77777777" w:rsidR="00B74803" w:rsidRDefault="006B7311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b/>
          <w:bCs/>
          <w:color w:val="333333"/>
          <w:sz w:val="22"/>
          <w:szCs w:val="22"/>
          <w:shd w:val="clear" w:color="auto" w:fill="F7F7F7"/>
          <w:lang w:eastAsia="ru-RU"/>
        </w:rPr>
      </w:pPr>
      <w:r>
        <w:rPr>
          <w:rFonts w:ascii="Consolas" w:eastAsia="Times New Roman" w:hAnsi="Consolas" w:cs="Courier New"/>
          <w:b/>
          <w:bCs/>
          <w:color w:val="333333"/>
          <w:sz w:val="22"/>
          <w:szCs w:val="22"/>
          <w:shd w:val="clear" w:color="auto" w:fill="F7F7F7"/>
          <w:lang w:eastAsia="ru-RU"/>
        </w:rPr>
        <w:t>Выполнение процессов</w:t>
      </w:r>
    </w:p>
    <w:p w14:paraId="0FCC02F5" w14:textId="77777777" w:rsidR="00B74803" w:rsidRDefault="006B7311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Запуск</w:t>
      </w:r>
    </w:p>
    <w:p w14:paraId="209A368A" w14:textId="77777777" w:rsidR="00B74803" w:rsidRDefault="006B7311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Готовность</w:t>
      </w:r>
    </w:p>
    <w:p w14:paraId="572B1530" w14:textId="77777777" w:rsidR="00B74803" w:rsidRDefault="006B7311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bookmarkStart w:id="41" w:name="_Hlk157472031"/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Ожидание</w:t>
      </w:r>
      <w:bookmarkEnd w:id="41"/>
    </w:p>
    <w:p w14:paraId="2AD8B019" w14:textId="77777777" w:rsidR="00B74803" w:rsidRDefault="006B7311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Завершение</w:t>
      </w:r>
    </w:p>
    <w:p w14:paraId="55E88ADE" w14:textId="77777777" w:rsidR="00B74803" w:rsidRDefault="00B74803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</w:p>
    <w:p w14:paraId="5524540B" w14:textId="77777777" w:rsidR="00B74803" w:rsidRDefault="006B7311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b/>
          <w:bCs/>
          <w:color w:val="333333"/>
          <w:sz w:val="22"/>
          <w:szCs w:val="22"/>
          <w:shd w:val="clear" w:color="auto" w:fill="F7F7F7"/>
          <w:lang w:eastAsia="ru-RU"/>
        </w:rPr>
      </w:pPr>
      <w:r>
        <w:rPr>
          <w:rFonts w:ascii="Consolas" w:eastAsia="Times New Roman" w:hAnsi="Consolas" w:cs="Courier New"/>
          <w:b/>
          <w:bCs/>
          <w:color w:val="333333"/>
          <w:sz w:val="22"/>
          <w:szCs w:val="22"/>
          <w:shd w:val="clear" w:color="auto" w:fill="F7F7F7"/>
          <w:lang w:eastAsia="ru-RU"/>
        </w:rPr>
        <w:t>Управление процессами</w:t>
      </w:r>
    </w:p>
    <w:p w14:paraId="6DB90B53" w14:textId="77777777" w:rsidR="00B74803" w:rsidRDefault="00B74803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</w:p>
    <w:p w14:paraId="6EF46D7B" w14:textId="77777777" w:rsidR="00B74803" w:rsidRDefault="006B7311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 xml:space="preserve">Системный вызов </w:t>
      </w:r>
      <w:proofErr w:type="spellStart"/>
      <w:proofErr w:type="gramStart"/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wait</w:t>
      </w:r>
      <w:proofErr w:type="spellEnd"/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(</w:t>
      </w:r>
      <w:proofErr w:type="gramEnd"/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)</w:t>
      </w:r>
    </w:p>
    <w:p w14:paraId="3218EB1D" w14:textId="77777777" w:rsidR="00B74803" w:rsidRDefault="006B7311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 xml:space="preserve">Системный вызов </w:t>
      </w:r>
      <w:proofErr w:type="spellStart"/>
      <w:proofErr w:type="gramStart"/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kill</w:t>
      </w:r>
      <w:proofErr w:type="spellEnd"/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(</w:t>
      </w:r>
      <w:proofErr w:type="gramEnd"/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) (SIGTERM (запрос на завершение), SIGKILL (принудительное завершение), SIGSTOP (приостановка) и SIGCONT (продолжение).)</w:t>
      </w:r>
    </w:p>
    <w:p w14:paraId="010092E0" w14:textId="77777777" w:rsidR="00B74803" w:rsidRDefault="006B7311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ps</w:t>
      </w:r>
    </w:p>
    <w:p w14:paraId="0E0F5EF7" w14:textId="77777777" w:rsidR="00B74803" w:rsidRDefault="006B7311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proofErr w:type="spellStart"/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top</w:t>
      </w:r>
      <w:proofErr w:type="spellEnd"/>
    </w:p>
    <w:p w14:paraId="7EBAD70F" w14:textId="77777777" w:rsidR="00B74803" w:rsidRDefault="006B7311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proofErr w:type="spellStart"/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htop</w:t>
      </w:r>
      <w:proofErr w:type="spellEnd"/>
    </w:p>
    <w:p w14:paraId="60D96208" w14:textId="77777777" w:rsidR="00B74803" w:rsidRDefault="00B74803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</w:p>
    <w:p w14:paraId="0E92ADA4" w14:textId="77777777" w:rsidR="00B74803" w:rsidRDefault="006B7311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b/>
          <w:bCs/>
          <w:color w:val="333333"/>
          <w:sz w:val="22"/>
          <w:szCs w:val="22"/>
          <w:shd w:val="clear" w:color="auto" w:fill="F7F7F7"/>
          <w:lang w:eastAsia="ru-RU"/>
        </w:rPr>
      </w:pPr>
      <w:r>
        <w:rPr>
          <w:rFonts w:ascii="Consolas" w:eastAsia="Times New Roman" w:hAnsi="Consolas" w:cs="Courier New"/>
          <w:b/>
          <w:bCs/>
          <w:color w:val="333333"/>
          <w:sz w:val="22"/>
          <w:szCs w:val="22"/>
          <w:shd w:val="clear" w:color="auto" w:fill="F7F7F7"/>
          <w:lang w:eastAsia="ru-RU"/>
        </w:rPr>
        <w:t>Потоки в Linux</w:t>
      </w:r>
    </w:p>
    <w:p w14:paraId="2C1C332A" w14:textId="77777777" w:rsidR="00B74803" w:rsidRDefault="00B74803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b/>
          <w:bCs/>
          <w:color w:val="333333"/>
          <w:shd w:val="clear" w:color="auto" w:fill="F7F7F7"/>
          <w:lang w:eastAsia="ru-RU"/>
        </w:rPr>
      </w:pPr>
    </w:p>
    <w:p w14:paraId="50E389C7" w14:textId="77777777" w:rsidR="00B74803" w:rsidRDefault="006B7311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b/>
          <w:bCs/>
          <w:color w:val="333333"/>
          <w:shd w:val="clear" w:color="auto" w:fill="F7F7F7"/>
          <w:lang w:eastAsia="ru-RU"/>
        </w:rPr>
      </w:pPr>
      <w:r>
        <w:rPr>
          <w:rFonts w:ascii="Consolas" w:eastAsia="Times New Roman" w:hAnsi="Consolas" w:cs="Courier New"/>
          <w:b/>
          <w:bCs/>
          <w:color w:val="333333"/>
          <w:shd w:val="clear" w:color="auto" w:fill="F7F7F7"/>
          <w:lang w:eastAsia="ru-RU"/>
        </w:rPr>
        <w:t>Создание потоков</w:t>
      </w:r>
    </w:p>
    <w:p w14:paraId="442987FC" w14:textId="77777777" w:rsidR="00B74803" w:rsidRDefault="00B74803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b/>
          <w:bCs/>
          <w:color w:val="333333"/>
          <w:shd w:val="clear" w:color="auto" w:fill="F7F7F7"/>
          <w:lang w:eastAsia="ru-RU"/>
        </w:rPr>
      </w:pPr>
    </w:p>
    <w:p w14:paraId="0852AF95" w14:textId="77777777" w:rsidR="00B74803" w:rsidRDefault="006B7311">
      <w:pPr>
        <w:shd w:val="clear" w:color="auto" w:fill="FFFFFF"/>
        <w:spacing w:after="0" w:line="240" w:lineRule="auto"/>
        <w:rPr>
          <w:rFonts w:ascii="Segoe UI" w:hAnsi="Segoe UI" w:cs="Segoe UI"/>
          <w:color w:val="22262A"/>
          <w:shd w:val="clear" w:color="auto" w:fill="FFFFFF"/>
        </w:rPr>
      </w:pPr>
      <w:r>
        <w:rPr>
          <w:rFonts w:ascii="Segoe UI" w:hAnsi="Segoe UI" w:cs="Segoe UI"/>
          <w:color w:val="22262A"/>
          <w:shd w:val="clear" w:color="auto" w:fill="FFFFFF"/>
        </w:rPr>
        <w:t xml:space="preserve">через библиотеку </w:t>
      </w:r>
      <w:r>
        <w:rPr>
          <w:rFonts w:ascii="Segoe UI" w:hAnsi="Segoe UI" w:cs="Segoe UI"/>
          <w:b/>
          <w:bCs/>
          <w:color w:val="22262A"/>
          <w:shd w:val="clear" w:color="auto" w:fill="FFFFFF"/>
        </w:rPr>
        <w:t>POSIX</w:t>
      </w:r>
      <w:r>
        <w:rPr>
          <w:rFonts w:ascii="Segoe UI" w:hAnsi="Segoe UI" w:cs="Segoe UI"/>
          <w:color w:val="22262A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2262A"/>
          <w:shd w:val="clear" w:color="auto" w:fill="FFFFFF"/>
        </w:rPr>
        <w:t>Threads</w:t>
      </w:r>
      <w:proofErr w:type="spellEnd"/>
      <w:r>
        <w:rPr>
          <w:rFonts w:ascii="Segoe UI" w:hAnsi="Segoe UI" w:cs="Segoe UI"/>
          <w:color w:val="22262A"/>
          <w:shd w:val="clear" w:color="auto" w:fill="FFFFFF"/>
        </w:rPr>
        <w:t xml:space="preserve"> (</w:t>
      </w:r>
      <w:proofErr w:type="spellStart"/>
      <w:r>
        <w:rPr>
          <w:rFonts w:ascii="Segoe UI" w:hAnsi="Segoe UI" w:cs="Segoe UI"/>
          <w:color w:val="22262A"/>
          <w:shd w:val="clear" w:color="auto" w:fill="FFFFFF"/>
        </w:rPr>
        <w:t>Pthreads</w:t>
      </w:r>
      <w:proofErr w:type="spellEnd"/>
      <w:r>
        <w:rPr>
          <w:rFonts w:ascii="Segoe UI" w:hAnsi="Segoe UI" w:cs="Segoe UI"/>
          <w:color w:val="22262A"/>
          <w:shd w:val="clear" w:color="auto" w:fill="FFFFFF"/>
        </w:rPr>
        <w:t xml:space="preserve">) или через системный вызов </w:t>
      </w:r>
      <w:proofErr w:type="spellStart"/>
      <w:proofErr w:type="gramStart"/>
      <w:r>
        <w:rPr>
          <w:rFonts w:ascii="Segoe UI" w:hAnsi="Segoe UI" w:cs="Segoe UI"/>
          <w:b/>
          <w:bCs/>
          <w:color w:val="22262A"/>
          <w:shd w:val="clear" w:color="auto" w:fill="FFFFFF"/>
        </w:rPr>
        <w:t>clone</w:t>
      </w:r>
      <w:proofErr w:type="spellEnd"/>
      <w:r>
        <w:rPr>
          <w:rFonts w:ascii="Segoe UI" w:hAnsi="Segoe UI" w:cs="Segoe UI"/>
          <w:color w:val="22262A"/>
          <w:shd w:val="clear" w:color="auto" w:fill="FFFFFF"/>
        </w:rPr>
        <w:t>(</w:t>
      </w:r>
      <w:proofErr w:type="gramEnd"/>
      <w:r>
        <w:rPr>
          <w:rFonts w:ascii="Segoe UI" w:hAnsi="Segoe UI" w:cs="Segoe UI"/>
          <w:color w:val="22262A"/>
          <w:shd w:val="clear" w:color="auto" w:fill="FFFFFF"/>
        </w:rPr>
        <w:t>)</w:t>
      </w:r>
    </w:p>
    <w:p w14:paraId="6726A338" w14:textId="77777777" w:rsidR="00B74803" w:rsidRDefault="00B74803">
      <w:pPr>
        <w:shd w:val="clear" w:color="auto" w:fill="FFFFFF"/>
        <w:spacing w:after="0" w:line="240" w:lineRule="auto"/>
        <w:rPr>
          <w:rFonts w:ascii="Segoe UI" w:hAnsi="Segoe UI" w:cs="Segoe UI"/>
          <w:color w:val="22262A"/>
          <w:shd w:val="clear" w:color="auto" w:fill="FFFFFF"/>
        </w:rPr>
      </w:pPr>
    </w:p>
    <w:p w14:paraId="50508F1B" w14:textId="77777777" w:rsidR="00B74803" w:rsidRDefault="006B7311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b/>
          <w:bCs/>
          <w:color w:val="333333"/>
          <w:sz w:val="22"/>
          <w:szCs w:val="22"/>
          <w:shd w:val="clear" w:color="auto" w:fill="F7F7F7"/>
          <w:lang w:eastAsia="ru-RU"/>
        </w:rPr>
      </w:pPr>
      <w:r>
        <w:rPr>
          <w:rFonts w:ascii="Consolas" w:eastAsia="Times New Roman" w:hAnsi="Consolas" w:cs="Courier New"/>
          <w:b/>
          <w:bCs/>
          <w:color w:val="333333"/>
          <w:sz w:val="22"/>
          <w:szCs w:val="22"/>
          <w:shd w:val="clear" w:color="auto" w:fill="F7F7F7"/>
          <w:lang w:eastAsia="ru-RU"/>
        </w:rPr>
        <w:t>Выполнение потоков</w:t>
      </w:r>
    </w:p>
    <w:p w14:paraId="3D8EF100" w14:textId="77777777" w:rsidR="00B74803" w:rsidRDefault="006B7311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Запуск</w:t>
      </w:r>
    </w:p>
    <w:p w14:paraId="2FC05FF2" w14:textId="77777777" w:rsidR="00B74803" w:rsidRDefault="006B7311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Готовность</w:t>
      </w:r>
    </w:p>
    <w:p w14:paraId="022DA3AE" w14:textId="77777777" w:rsidR="00B74803" w:rsidRDefault="006B7311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Ожидание</w:t>
      </w:r>
    </w:p>
    <w:p w14:paraId="2BECF8BE" w14:textId="77777777" w:rsidR="00B74803" w:rsidRDefault="00B74803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b/>
          <w:bCs/>
          <w:color w:val="333333"/>
          <w:sz w:val="22"/>
          <w:szCs w:val="22"/>
          <w:shd w:val="clear" w:color="auto" w:fill="F7F7F7"/>
          <w:lang w:eastAsia="ru-RU"/>
        </w:rPr>
      </w:pPr>
    </w:p>
    <w:p w14:paraId="3D0F6326" w14:textId="77777777" w:rsidR="00B74803" w:rsidRDefault="006B7311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b/>
          <w:bCs/>
          <w:color w:val="333333"/>
          <w:sz w:val="22"/>
          <w:szCs w:val="22"/>
          <w:shd w:val="clear" w:color="auto" w:fill="F7F7F7"/>
          <w:lang w:eastAsia="ru-RU"/>
        </w:rPr>
      </w:pPr>
      <w:r>
        <w:rPr>
          <w:rFonts w:ascii="Consolas" w:eastAsia="Times New Roman" w:hAnsi="Consolas" w:cs="Courier New"/>
          <w:b/>
          <w:bCs/>
          <w:color w:val="333333"/>
          <w:sz w:val="22"/>
          <w:szCs w:val="22"/>
          <w:shd w:val="clear" w:color="auto" w:fill="F7F7F7"/>
          <w:lang w:eastAsia="ru-RU"/>
        </w:rPr>
        <w:t>Управление потоками</w:t>
      </w:r>
    </w:p>
    <w:p w14:paraId="125B7649" w14:textId="77777777" w:rsidR="00B74803" w:rsidRDefault="006B7311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proofErr w:type="spellStart"/>
      <w:r>
        <w:rPr>
          <w:rFonts w:ascii="Consolas" w:eastAsia="Times New Roman" w:hAnsi="Consolas" w:cs="Courier New"/>
          <w:b/>
          <w:bCs/>
          <w:color w:val="333333"/>
          <w:shd w:val="clear" w:color="auto" w:fill="F7F7F7"/>
          <w:lang w:eastAsia="ru-RU"/>
        </w:rPr>
        <w:t>pthread_</w:t>
      </w:r>
      <w:proofErr w:type="gramStart"/>
      <w:r>
        <w:rPr>
          <w:rFonts w:ascii="Consolas" w:eastAsia="Times New Roman" w:hAnsi="Consolas" w:cs="Courier New"/>
          <w:b/>
          <w:bCs/>
          <w:color w:val="333333"/>
          <w:shd w:val="clear" w:color="auto" w:fill="F7F7F7"/>
          <w:lang w:eastAsia="ru-RU"/>
        </w:rPr>
        <w:t>join</w:t>
      </w:r>
      <w:proofErr w:type="spellEnd"/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(</w:t>
      </w:r>
      <w:proofErr w:type="gramEnd"/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) Эта функция позволяет одному потоку ждать завершения другого потока и получать его значение возврата.</w:t>
      </w:r>
    </w:p>
    <w:p w14:paraId="59D57AF3" w14:textId="77777777" w:rsidR="00B74803" w:rsidRDefault="006B7311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proofErr w:type="spellStart"/>
      <w:r>
        <w:rPr>
          <w:rFonts w:ascii="Consolas" w:eastAsia="Times New Roman" w:hAnsi="Consolas" w:cs="Courier New"/>
          <w:b/>
          <w:bCs/>
          <w:color w:val="333333"/>
          <w:shd w:val="clear" w:color="auto" w:fill="F7F7F7"/>
          <w:lang w:eastAsia="ru-RU"/>
        </w:rPr>
        <w:t>pthread_</w:t>
      </w:r>
      <w:proofErr w:type="gramStart"/>
      <w:r>
        <w:rPr>
          <w:rFonts w:ascii="Consolas" w:eastAsia="Times New Roman" w:hAnsi="Consolas" w:cs="Courier New"/>
          <w:b/>
          <w:bCs/>
          <w:color w:val="333333"/>
          <w:shd w:val="clear" w:color="auto" w:fill="F7F7F7"/>
          <w:lang w:eastAsia="ru-RU"/>
        </w:rPr>
        <w:t>cancel</w:t>
      </w:r>
      <w:proofErr w:type="spellEnd"/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(</w:t>
      </w:r>
      <w:proofErr w:type="gramEnd"/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). Эта функция позволяет одному потоку отправлять запрос на завершение другому потоку. </w:t>
      </w:r>
    </w:p>
    <w:p w14:paraId="6DDAB176" w14:textId="77777777" w:rsidR="00B74803" w:rsidRDefault="006B7311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proofErr w:type="spellStart"/>
      <w:r>
        <w:rPr>
          <w:rFonts w:ascii="Consolas" w:eastAsia="Times New Roman" w:hAnsi="Consolas" w:cs="Courier New"/>
          <w:b/>
          <w:bCs/>
          <w:color w:val="333333"/>
          <w:shd w:val="clear" w:color="auto" w:fill="F7F7F7"/>
          <w:lang w:eastAsia="ru-RU"/>
        </w:rPr>
        <w:t>pthread_</w:t>
      </w:r>
      <w:proofErr w:type="gramStart"/>
      <w:r>
        <w:rPr>
          <w:rFonts w:ascii="Consolas" w:eastAsia="Times New Roman" w:hAnsi="Consolas" w:cs="Courier New"/>
          <w:b/>
          <w:bCs/>
          <w:color w:val="333333"/>
          <w:shd w:val="clear" w:color="auto" w:fill="F7F7F7"/>
          <w:lang w:eastAsia="ru-RU"/>
        </w:rPr>
        <w:t>kill</w:t>
      </w:r>
      <w:proofErr w:type="spellEnd"/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(</w:t>
      </w:r>
      <w:proofErr w:type="gramEnd"/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). Эта функция позволяет одному потоку отправлять сигнал другому потоку</w:t>
      </w:r>
    </w:p>
    <w:p w14:paraId="79D6FF5D" w14:textId="77777777" w:rsidR="00B74803" w:rsidRDefault="00B74803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b/>
          <w:bCs/>
          <w:color w:val="333333"/>
          <w:shd w:val="clear" w:color="auto" w:fill="F7F7F7"/>
          <w:lang w:eastAsia="ru-RU"/>
        </w:rPr>
      </w:pPr>
    </w:p>
    <w:p w14:paraId="480F8A98" w14:textId="77777777" w:rsidR="00B74803" w:rsidRDefault="006B7311">
      <w:pPr>
        <w:pStyle w:val="Heading2"/>
        <w:rPr>
          <w:rStyle w:val="InternetLink"/>
        </w:rPr>
      </w:pPr>
      <w:hyperlink r:id="rId143">
        <w:r>
          <w:rPr>
            <w:rStyle w:val="Hyperlink"/>
          </w:rPr>
          <w:t xml:space="preserve">Управление памятью в </w:t>
        </w:r>
        <w:r>
          <w:rPr>
            <w:rStyle w:val="Hyperlink"/>
            <w:lang w:val="en-US"/>
          </w:rPr>
          <w:t>Linux</w:t>
        </w:r>
      </w:hyperlink>
    </w:p>
    <w:p w14:paraId="1744D425" w14:textId="77777777" w:rsidR="00B74803" w:rsidRDefault="006B7311">
      <w:pPr>
        <w:pStyle w:val="NormalWeb"/>
        <w:shd w:val="clear" w:color="auto" w:fill="FFFFFF"/>
        <w:spacing w:before="360" w:beforeAutospacing="0" w:after="0" w:afterAutospacing="0"/>
        <w:rPr>
          <w:rFonts w:ascii="Segoe UI" w:hAnsi="Segoe UI" w:cs="Segoe UI"/>
          <w:color w:val="333333"/>
          <w:sz w:val="20"/>
          <w:szCs w:val="20"/>
        </w:rPr>
      </w:pPr>
      <w:r>
        <w:rPr>
          <w:rFonts w:ascii="Segoe UI" w:hAnsi="Segoe UI" w:cs="Segoe UI"/>
          <w:color w:val="333333"/>
          <w:sz w:val="20"/>
          <w:szCs w:val="20"/>
        </w:rPr>
        <w:t>Ключевые понятия управления памятью в Linux:</w:t>
      </w:r>
    </w:p>
    <w:p w14:paraId="468B4AA2" w14:textId="77777777" w:rsidR="00B74803" w:rsidRDefault="006B7311">
      <w:pPr>
        <w:pStyle w:val="NormalWeb"/>
        <w:numPr>
          <w:ilvl w:val="0"/>
          <w:numId w:val="26"/>
        </w:numPr>
        <w:shd w:val="clear" w:color="auto" w:fill="FFFFFF"/>
        <w:spacing w:beforeAutospacing="0" w:after="0" w:afterAutospacing="0"/>
        <w:rPr>
          <w:rFonts w:ascii="Segoe UI" w:hAnsi="Segoe UI" w:cs="Segoe UI"/>
          <w:color w:val="333333"/>
          <w:sz w:val="20"/>
          <w:szCs w:val="20"/>
        </w:rPr>
      </w:pPr>
      <w:r>
        <w:rPr>
          <w:rStyle w:val="Strong"/>
          <w:rFonts w:ascii="Segoe UI" w:eastAsiaTheme="majorEastAsia" w:hAnsi="Segoe UI" w:cs="Segoe UI"/>
          <w:color w:val="333333"/>
          <w:sz w:val="20"/>
          <w:szCs w:val="20"/>
        </w:rPr>
        <w:t>Виртуальная память (Virtual Memory)</w:t>
      </w:r>
      <w:r>
        <w:rPr>
          <w:rFonts w:ascii="Segoe UI" w:hAnsi="Segoe UI" w:cs="Segoe UI"/>
          <w:color w:val="333333"/>
          <w:sz w:val="20"/>
          <w:szCs w:val="20"/>
        </w:rPr>
        <w:br/>
        <w:t>Linux использует концепцию виртуальной памяти, которая создает иллюзию наличия у каждого процесса своего личного пространства памяти. Виртуальная память позволяет системе исполнять код приложений, используя больший объем памяти, чем физически доступно. Это достигается путем сброса неиспользуемых блоков памяти приложений на диск</w:t>
      </w:r>
    </w:p>
    <w:p w14:paraId="68BB15B8" w14:textId="77777777" w:rsidR="00B74803" w:rsidRDefault="006B7311">
      <w:pPr>
        <w:pStyle w:val="NormalWeb"/>
        <w:numPr>
          <w:ilvl w:val="0"/>
          <w:numId w:val="26"/>
        </w:numPr>
        <w:shd w:val="clear" w:color="auto" w:fill="FFFFFF"/>
        <w:spacing w:beforeAutospacing="0" w:after="0" w:afterAutospacing="0"/>
        <w:rPr>
          <w:rFonts w:ascii="Segoe UI" w:hAnsi="Segoe UI" w:cs="Segoe UI"/>
          <w:color w:val="333333"/>
          <w:sz w:val="20"/>
          <w:szCs w:val="20"/>
        </w:rPr>
      </w:pPr>
      <w:r>
        <w:rPr>
          <w:rStyle w:val="Strong"/>
          <w:rFonts w:ascii="Segoe UI" w:eastAsiaTheme="majorEastAsia" w:hAnsi="Segoe UI" w:cs="Segoe UI"/>
          <w:color w:val="333333"/>
          <w:sz w:val="20"/>
          <w:szCs w:val="20"/>
        </w:rPr>
        <w:t>Система страница (</w:t>
      </w:r>
      <w:proofErr w:type="spellStart"/>
      <w:r>
        <w:rPr>
          <w:rStyle w:val="Strong"/>
          <w:rFonts w:ascii="Segoe UI" w:eastAsiaTheme="majorEastAsia" w:hAnsi="Segoe UI" w:cs="Segoe UI"/>
          <w:color w:val="333333"/>
          <w:sz w:val="20"/>
          <w:szCs w:val="20"/>
        </w:rPr>
        <w:t>Paging</w:t>
      </w:r>
      <w:proofErr w:type="spellEnd"/>
      <w:r>
        <w:rPr>
          <w:rStyle w:val="Strong"/>
          <w:rFonts w:ascii="Segoe UI" w:eastAsiaTheme="majorEastAsia" w:hAnsi="Segoe UI" w:cs="Segoe UI"/>
          <w:color w:val="333333"/>
          <w:sz w:val="20"/>
          <w:szCs w:val="20"/>
        </w:rPr>
        <w:t>)</w:t>
      </w:r>
      <w:r>
        <w:rPr>
          <w:rFonts w:ascii="Segoe UI" w:hAnsi="Segoe UI" w:cs="Segoe UI"/>
          <w:color w:val="333333"/>
          <w:sz w:val="20"/>
          <w:szCs w:val="20"/>
        </w:rPr>
        <w:br/>
        <w:t>Физическая и виртуальная память разделены на блоки фиксированного размера, которые называются страницами. Система страниц позволяет эффективно управлять памятью и активирует механизм обмена данными между ОЗУ и диском (</w:t>
      </w:r>
      <w:proofErr w:type="spellStart"/>
      <w:r>
        <w:rPr>
          <w:rFonts w:ascii="Segoe UI" w:hAnsi="Segoe UI" w:cs="Segoe UI"/>
          <w:color w:val="333333"/>
          <w:sz w:val="20"/>
          <w:szCs w:val="20"/>
        </w:rPr>
        <w:t>swap</w:t>
      </w:r>
      <w:proofErr w:type="spellEnd"/>
      <w:r>
        <w:rPr>
          <w:rFonts w:ascii="Segoe UI" w:hAnsi="Segoe UI" w:cs="Segoe UI"/>
          <w:color w:val="333333"/>
          <w:sz w:val="20"/>
          <w:szCs w:val="20"/>
        </w:rPr>
        <w:t>)</w:t>
      </w:r>
    </w:p>
    <w:p w14:paraId="6C3D311F" w14:textId="77777777" w:rsidR="00B74803" w:rsidRDefault="006B7311">
      <w:pPr>
        <w:pStyle w:val="NormalWeb"/>
        <w:numPr>
          <w:ilvl w:val="0"/>
          <w:numId w:val="26"/>
        </w:numPr>
        <w:shd w:val="clear" w:color="auto" w:fill="FFFFFF"/>
        <w:spacing w:beforeAutospacing="0" w:after="0" w:afterAutospacing="0"/>
        <w:rPr>
          <w:rFonts w:ascii="Segoe UI" w:hAnsi="Segoe UI" w:cs="Segoe UI"/>
          <w:color w:val="333333"/>
          <w:sz w:val="20"/>
          <w:szCs w:val="20"/>
        </w:rPr>
      </w:pPr>
      <w:r>
        <w:rPr>
          <w:rStyle w:val="Strong"/>
          <w:rFonts w:ascii="Segoe UI" w:eastAsiaTheme="majorEastAsia" w:hAnsi="Segoe UI" w:cs="Segoe UI"/>
          <w:color w:val="333333"/>
          <w:sz w:val="20"/>
          <w:szCs w:val="20"/>
        </w:rPr>
        <w:t xml:space="preserve">Выделение памяти (Memory </w:t>
      </w:r>
      <w:proofErr w:type="spellStart"/>
      <w:r>
        <w:rPr>
          <w:rStyle w:val="Strong"/>
          <w:rFonts w:ascii="Segoe UI" w:eastAsiaTheme="majorEastAsia" w:hAnsi="Segoe UI" w:cs="Segoe UI"/>
          <w:color w:val="333333"/>
          <w:sz w:val="20"/>
          <w:szCs w:val="20"/>
        </w:rPr>
        <w:t>Allocation</w:t>
      </w:r>
      <w:proofErr w:type="spellEnd"/>
      <w:r>
        <w:rPr>
          <w:rStyle w:val="Strong"/>
          <w:rFonts w:ascii="Segoe UI" w:eastAsiaTheme="majorEastAsia" w:hAnsi="Segoe UI" w:cs="Segoe UI"/>
          <w:color w:val="333333"/>
          <w:sz w:val="20"/>
          <w:szCs w:val="20"/>
        </w:rPr>
        <w:t>)</w:t>
      </w:r>
      <w:r>
        <w:rPr>
          <w:rFonts w:ascii="Segoe UI" w:hAnsi="Segoe UI" w:cs="Segoe UI"/>
          <w:b/>
          <w:bCs/>
          <w:color w:val="333333"/>
          <w:sz w:val="20"/>
          <w:szCs w:val="20"/>
        </w:rPr>
        <w:br/>
      </w:r>
      <w:r>
        <w:rPr>
          <w:rFonts w:ascii="Segoe UI" w:hAnsi="Segoe UI" w:cs="Segoe UI"/>
          <w:color w:val="333333"/>
          <w:sz w:val="20"/>
          <w:szCs w:val="20"/>
        </w:rPr>
        <w:t xml:space="preserve">При выполнении команд процессам требуется память. За выделение процессам подходящих блоков памяти отвечает соответствующий диспетчер. Память выделяется из свободной физической </w:t>
      </w:r>
      <w:r>
        <w:rPr>
          <w:rFonts w:ascii="Segoe UI" w:hAnsi="Segoe UI" w:cs="Segoe UI"/>
          <w:color w:val="333333"/>
          <w:sz w:val="20"/>
          <w:szCs w:val="20"/>
        </w:rPr>
        <w:lastRenderedPageBreak/>
        <w:t>памяти. При необходимости физическая память освобождается сбросом неактивных страниц на диск</w:t>
      </w:r>
    </w:p>
    <w:p w14:paraId="02926714" w14:textId="77777777" w:rsidR="00B74803" w:rsidRDefault="006B7311">
      <w:pPr>
        <w:pStyle w:val="NormalWeb"/>
        <w:numPr>
          <w:ilvl w:val="0"/>
          <w:numId w:val="26"/>
        </w:numPr>
        <w:shd w:val="clear" w:color="auto" w:fill="FFFFFF"/>
        <w:spacing w:beforeAutospacing="0" w:after="0" w:afterAutospacing="0"/>
        <w:rPr>
          <w:rFonts w:ascii="Segoe UI" w:hAnsi="Segoe UI" w:cs="Segoe UI"/>
          <w:color w:val="333333"/>
          <w:sz w:val="20"/>
          <w:szCs w:val="20"/>
        </w:rPr>
      </w:pPr>
      <w:r>
        <w:rPr>
          <w:rStyle w:val="Strong"/>
          <w:rFonts w:ascii="Segoe UI" w:eastAsiaTheme="majorEastAsia" w:hAnsi="Segoe UI" w:cs="Segoe UI"/>
          <w:color w:val="333333"/>
          <w:sz w:val="20"/>
          <w:szCs w:val="20"/>
        </w:rPr>
        <w:t>Пространство ядра и пользовательское пространство (</w:t>
      </w:r>
      <w:proofErr w:type="spellStart"/>
      <w:r>
        <w:rPr>
          <w:rStyle w:val="Strong"/>
          <w:rFonts w:ascii="Segoe UI" w:eastAsiaTheme="majorEastAsia" w:hAnsi="Segoe UI" w:cs="Segoe UI"/>
          <w:color w:val="333333"/>
          <w:sz w:val="20"/>
          <w:szCs w:val="20"/>
        </w:rPr>
        <w:t>Kernel</w:t>
      </w:r>
      <w:proofErr w:type="spellEnd"/>
      <w:r>
        <w:rPr>
          <w:rStyle w:val="Strong"/>
          <w:rFonts w:ascii="Segoe UI" w:eastAsiaTheme="majorEastAsia" w:hAnsi="Segoe UI" w:cs="Segoe UI"/>
          <w:color w:val="333333"/>
          <w:sz w:val="20"/>
          <w:szCs w:val="20"/>
        </w:rPr>
        <w:t xml:space="preserve"> Space </w:t>
      </w:r>
      <w:proofErr w:type="spellStart"/>
      <w:r>
        <w:rPr>
          <w:rStyle w:val="Strong"/>
          <w:rFonts w:ascii="Segoe UI" w:eastAsiaTheme="majorEastAsia" w:hAnsi="Segoe UI" w:cs="Segoe UI"/>
          <w:color w:val="333333"/>
          <w:sz w:val="20"/>
          <w:szCs w:val="20"/>
        </w:rPr>
        <w:t>and</w:t>
      </w:r>
      <w:proofErr w:type="spellEnd"/>
      <w:r>
        <w:rPr>
          <w:rStyle w:val="Strong"/>
          <w:rFonts w:ascii="Segoe UI" w:eastAsiaTheme="majorEastAsia" w:hAnsi="Segoe UI" w:cs="Segoe UI"/>
          <w:color w:val="333333"/>
          <w:sz w:val="20"/>
          <w:szCs w:val="20"/>
        </w:rPr>
        <w:t xml:space="preserve"> User Space)</w:t>
      </w:r>
      <w:r>
        <w:rPr>
          <w:rFonts w:ascii="Segoe UI" w:hAnsi="Segoe UI" w:cs="Segoe UI"/>
          <w:b/>
          <w:bCs/>
          <w:color w:val="333333"/>
          <w:sz w:val="20"/>
          <w:szCs w:val="20"/>
        </w:rPr>
        <w:br/>
      </w:r>
      <w:r>
        <w:rPr>
          <w:rFonts w:ascii="Segoe UI" w:hAnsi="Segoe UI" w:cs="Segoe UI"/>
          <w:color w:val="333333"/>
          <w:sz w:val="20"/>
          <w:szCs w:val="20"/>
        </w:rPr>
        <w:t>Память в Linux подразделяется на пространство ядра и пользовательское пространство. Пространство ядра зарезервировано для исполнения кода ядра, расширений ядра и большинства драйверов устройств. Пользовательское пространство – это область памяти, с которой работают все пользовательские приложения</w:t>
      </w:r>
    </w:p>
    <w:p w14:paraId="458924A2" w14:textId="77777777" w:rsidR="00B74803" w:rsidRDefault="006B7311">
      <w:pPr>
        <w:pStyle w:val="NormalWeb"/>
        <w:numPr>
          <w:ilvl w:val="0"/>
          <w:numId w:val="26"/>
        </w:numPr>
        <w:shd w:val="clear" w:color="auto" w:fill="FFFFFF"/>
        <w:spacing w:beforeAutospacing="0" w:after="0" w:afterAutospacing="0"/>
        <w:rPr>
          <w:rFonts w:ascii="Segoe UI" w:hAnsi="Segoe UI" w:cs="Segoe UI"/>
          <w:color w:val="333333"/>
          <w:sz w:val="20"/>
          <w:szCs w:val="20"/>
        </w:rPr>
      </w:pPr>
      <w:r>
        <w:rPr>
          <w:rStyle w:val="Strong"/>
          <w:rFonts w:ascii="Segoe UI" w:eastAsiaTheme="majorEastAsia" w:hAnsi="Segoe UI" w:cs="Segoe UI"/>
          <w:color w:val="333333"/>
          <w:sz w:val="20"/>
          <w:szCs w:val="20"/>
        </w:rPr>
        <w:t>Кеширование (</w:t>
      </w:r>
      <w:proofErr w:type="spellStart"/>
      <w:r>
        <w:rPr>
          <w:rStyle w:val="Strong"/>
          <w:rFonts w:ascii="Segoe UI" w:eastAsiaTheme="majorEastAsia" w:hAnsi="Segoe UI" w:cs="Segoe UI"/>
          <w:color w:val="333333"/>
          <w:sz w:val="20"/>
          <w:szCs w:val="20"/>
        </w:rPr>
        <w:t>Caching</w:t>
      </w:r>
      <w:proofErr w:type="spellEnd"/>
      <w:r>
        <w:rPr>
          <w:rStyle w:val="Strong"/>
          <w:rFonts w:ascii="Segoe UI" w:eastAsiaTheme="majorEastAsia" w:hAnsi="Segoe UI" w:cs="Segoe UI"/>
          <w:color w:val="333333"/>
          <w:sz w:val="20"/>
          <w:szCs w:val="20"/>
        </w:rPr>
        <w:t>)</w:t>
      </w:r>
      <w:r>
        <w:rPr>
          <w:rFonts w:ascii="Segoe UI" w:hAnsi="Segoe UI" w:cs="Segoe UI"/>
          <w:color w:val="333333"/>
          <w:sz w:val="20"/>
          <w:szCs w:val="20"/>
        </w:rPr>
        <w:br/>
        <w:t>Linux использует несколько механизмов кеширования для улучшения производительности системы. Так, например, кеш страниц (</w:t>
      </w:r>
      <w:proofErr w:type="spellStart"/>
      <w:r>
        <w:rPr>
          <w:rFonts w:ascii="Segoe UI" w:hAnsi="Segoe UI" w:cs="Segoe UI"/>
          <w:color w:val="333333"/>
          <w:sz w:val="20"/>
          <w:szCs w:val="20"/>
        </w:rPr>
        <w:t>page</w:t>
      </w:r>
      <w:proofErr w:type="spellEnd"/>
      <w:r>
        <w:rPr>
          <w:rFonts w:ascii="Segoe UI" w:hAnsi="Segoe UI" w:cs="Segoe UI"/>
          <w:color w:val="333333"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color w:val="333333"/>
          <w:sz w:val="20"/>
          <w:szCs w:val="20"/>
        </w:rPr>
        <w:t>cache</w:t>
      </w:r>
      <w:proofErr w:type="spellEnd"/>
      <w:r>
        <w:rPr>
          <w:rFonts w:ascii="Segoe UI" w:hAnsi="Segoe UI" w:cs="Segoe UI"/>
          <w:color w:val="333333"/>
          <w:sz w:val="20"/>
          <w:szCs w:val="20"/>
        </w:rPr>
        <w:t>) используется для кеширования файлов, читаемых с диска, а кеш буфера (</w:t>
      </w:r>
      <w:proofErr w:type="spellStart"/>
      <w:r>
        <w:rPr>
          <w:rFonts w:ascii="Segoe UI" w:hAnsi="Segoe UI" w:cs="Segoe UI"/>
          <w:color w:val="333333"/>
          <w:sz w:val="20"/>
          <w:szCs w:val="20"/>
        </w:rPr>
        <w:t>buffer</w:t>
      </w:r>
      <w:proofErr w:type="spellEnd"/>
      <w:r>
        <w:rPr>
          <w:rFonts w:ascii="Segoe UI" w:hAnsi="Segoe UI" w:cs="Segoe UI"/>
          <w:color w:val="333333"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color w:val="333333"/>
          <w:sz w:val="20"/>
          <w:szCs w:val="20"/>
        </w:rPr>
        <w:t>cache</w:t>
      </w:r>
      <w:proofErr w:type="spellEnd"/>
      <w:r>
        <w:rPr>
          <w:rFonts w:ascii="Segoe UI" w:hAnsi="Segoe UI" w:cs="Segoe UI"/>
          <w:color w:val="333333"/>
          <w:sz w:val="20"/>
          <w:szCs w:val="20"/>
        </w:rPr>
        <w:t>) используется для управления операциями записи на диск</w:t>
      </w:r>
    </w:p>
    <w:p w14:paraId="394F47CD" w14:textId="77777777" w:rsidR="00B74803" w:rsidRDefault="006B7311">
      <w:pPr>
        <w:pStyle w:val="NormalWeb"/>
        <w:numPr>
          <w:ilvl w:val="0"/>
          <w:numId w:val="26"/>
        </w:numPr>
        <w:shd w:val="clear" w:color="auto" w:fill="FFFFFF"/>
        <w:spacing w:beforeAutospacing="0" w:after="0" w:afterAutospacing="0"/>
        <w:rPr>
          <w:rFonts w:ascii="Segoe UI" w:hAnsi="Segoe UI" w:cs="Segoe UI"/>
          <w:color w:val="333333"/>
          <w:sz w:val="20"/>
          <w:szCs w:val="20"/>
        </w:rPr>
      </w:pPr>
      <w:r>
        <w:rPr>
          <w:rStyle w:val="Strong"/>
          <w:rFonts w:ascii="Segoe UI" w:eastAsiaTheme="majorEastAsia" w:hAnsi="Segoe UI" w:cs="Segoe UI"/>
          <w:color w:val="333333"/>
          <w:sz w:val="20"/>
          <w:szCs w:val="20"/>
        </w:rPr>
        <w:t xml:space="preserve">Чрезмерное выделение памяти (Memory </w:t>
      </w:r>
      <w:proofErr w:type="spellStart"/>
      <w:r>
        <w:rPr>
          <w:rStyle w:val="Strong"/>
          <w:rFonts w:ascii="Segoe UI" w:eastAsiaTheme="majorEastAsia" w:hAnsi="Segoe UI" w:cs="Segoe UI"/>
          <w:color w:val="333333"/>
          <w:sz w:val="20"/>
          <w:szCs w:val="20"/>
        </w:rPr>
        <w:t>Overcommit</w:t>
      </w:r>
      <w:proofErr w:type="spellEnd"/>
      <w:r>
        <w:rPr>
          <w:rStyle w:val="Strong"/>
          <w:rFonts w:ascii="Segoe UI" w:eastAsiaTheme="majorEastAsia" w:hAnsi="Segoe UI" w:cs="Segoe UI"/>
          <w:color w:val="333333"/>
          <w:sz w:val="20"/>
          <w:szCs w:val="20"/>
        </w:rPr>
        <w:t>)</w:t>
      </w:r>
      <w:r>
        <w:rPr>
          <w:rFonts w:ascii="Segoe UI" w:hAnsi="Segoe UI" w:cs="Segoe UI"/>
          <w:b/>
          <w:bCs/>
          <w:color w:val="333333"/>
          <w:sz w:val="20"/>
          <w:szCs w:val="20"/>
        </w:rPr>
        <w:br/>
      </w:r>
      <w:r>
        <w:rPr>
          <w:rFonts w:ascii="Segoe UI" w:hAnsi="Segoe UI" w:cs="Segoe UI"/>
          <w:color w:val="333333"/>
          <w:sz w:val="20"/>
          <w:szCs w:val="20"/>
        </w:rPr>
        <w:t xml:space="preserve">Linux позволяет выделить процессам больше памяти, чем реально доступно. Эта концепция известна как </w:t>
      </w:r>
      <w:proofErr w:type="spellStart"/>
      <w:r>
        <w:rPr>
          <w:rFonts w:ascii="Segoe UI" w:hAnsi="Segoe UI" w:cs="Segoe UI"/>
          <w:color w:val="333333"/>
          <w:sz w:val="20"/>
          <w:szCs w:val="20"/>
        </w:rPr>
        <w:t>memory</w:t>
      </w:r>
      <w:proofErr w:type="spellEnd"/>
      <w:r>
        <w:rPr>
          <w:rFonts w:ascii="Segoe UI" w:hAnsi="Segoe UI" w:cs="Segoe UI"/>
          <w:color w:val="333333"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color w:val="333333"/>
          <w:sz w:val="20"/>
          <w:szCs w:val="20"/>
        </w:rPr>
        <w:t>overcommit</w:t>
      </w:r>
      <w:proofErr w:type="spellEnd"/>
      <w:r>
        <w:rPr>
          <w:rFonts w:ascii="Segoe UI" w:hAnsi="Segoe UI" w:cs="Segoe UI"/>
          <w:color w:val="333333"/>
          <w:sz w:val="20"/>
          <w:szCs w:val="20"/>
        </w:rPr>
        <w:t>. Она позволяет большему количество процессов выполняться одновременно при условии, что процессы не используют всю выделенную им память</w:t>
      </w:r>
    </w:p>
    <w:p w14:paraId="31825200" w14:textId="77777777" w:rsidR="00B74803" w:rsidRDefault="00B74803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b/>
          <w:bCs/>
          <w:color w:val="333333"/>
          <w:shd w:val="clear" w:color="auto" w:fill="F7F7F7"/>
          <w:lang w:eastAsia="ru-RU"/>
        </w:rPr>
      </w:pPr>
    </w:p>
    <w:p w14:paraId="6F908B43" w14:textId="77777777" w:rsidR="00B74803" w:rsidRDefault="006B7311">
      <w:pPr>
        <w:pStyle w:val="NormalWeb"/>
        <w:shd w:val="clear" w:color="auto" w:fill="FFFFFF"/>
        <w:spacing w:before="360" w:beforeAutospacing="0" w:after="0" w:afterAutospacing="0"/>
        <w:rPr>
          <w:rFonts w:ascii="Segoe UI" w:hAnsi="Segoe UI" w:cs="Segoe UI"/>
          <w:color w:val="333333"/>
          <w:sz w:val="20"/>
          <w:szCs w:val="20"/>
        </w:rPr>
      </w:pPr>
      <w:r>
        <w:rPr>
          <w:rFonts w:ascii="Segoe UI" w:hAnsi="Segoe UI" w:cs="Segoe UI"/>
          <w:color w:val="333333"/>
          <w:sz w:val="20"/>
          <w:szCs w:val="20"/>
        </w:rPr>
        <w:t>Как работает виртуальная память</w:t>
      </w:r>
    </w:p>
    <w:p w14:paraId="173B6B33" w14:textId="77777777" w:rsidR="00B74803" w:rsidRDefault="006B7311">
      <w:pPr>
        <w:numPr>
          <w:ilvl w:val="0"/>
          <w:numId w:val="2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333333"/>
          <w:lang w:eastAsia="ru-RU"/>
        </w:rPr>
      </w:pPr>
      <w:r>
        <w:rPr>
          <w:rFonts w:ascii="Segoe UI" w:eastAsia="Times New Roman" w:hAnsi="Segoe UI" w:cs="Segoe UI"/>
          <w:b/>
          <w:bCs/>
          <w:color w:val="333333"/>
          <w:lang w:eastAsia="ru-RU"/>
        </w:rPr>
        <w:t xml:space="preserve">Сегментация памяти (Memory </w:t>
      </w:r>
      <w:proofErr w:type="spellStart"/>
      <w:r>
        <w:rPr>
          <w:rFonts w:ascii="Segoe UI" w:eastAsia="Times New Roman" w:hAnsi="Segoe UI" w:cs="Segoe UI"/>
          <w:b/>
          <w:bCs/>
          <w:color w:val="333333"/>
          <w:lang w:eastAsia="ru-RU"/>
        </w:rPr>
        <w:t>Segmentation</w:t>
      </w:r>
      <w:proofErr w:type="spellEnd"/>
      <w:r>
        <w:rPr>
          <w:rFonts w:ascii="Segoe UI" w:eastAsia="Times New Roman" w:hAnsi="Segoe UI" w:cs="Segoe UI"/>
          <w:b/>
          <w:bCs/>
          <w:color w:val="333333"/>
          <w:lang w:eastAsia="ru-RU"/>
        </w:rPr>
        <w:t>)</w:t>
      </w:r>
      <w:r>
        <w:rPr>
          <w:rFonts w:ascii="Segoe UI" w:eastAsia="Times New Roman" w:hAnsi="Segoe UI" w:cs="Segoe UI"/>
          <w:b/>
          <w:bCs/>
          <w:color w:val="333333"/>
          <w:lang w:eastAsia="ru-RU"/>
        </w:rPr>
        <w:br/>
      </w:r>
      <w:r>
        <w:rPr>
          <w:rFonts w:ascii="Segoe UI" w:eastAsia="Times New Roman" w:hAnsi="Segoe UI" w:cs="Segoe UI"/>
          <w:color w:val="333333"/>
          <w:lang w:eastAsia="ru-RU"/>
        </w:rPr>
        <w:t>Когда приложение запускается, ему выделяется диапазон адресов виртуальной памяти. Эта память разделена на блоки (</w:t>
      </w:r>
      <w:proofErr w:type="spellStart"/>
      <w:r>
        <w:rPr>
          <w:rFonts w:ascii="Segoe UI" w:eastAsia="Times New Roman" w:hAnsi="Segoe UI" w:cs="Segoe UI"/>
          <w:color w:val="333333"/>
          <w:lang w:eastAsia="ru-RU"/>
        </w:rPr>
        <w:t>chunks</w:t>
      </w:r>
      <w:proofErr w:type="spellEnd"/>
      <w:r>
        <w:rPr>
          <w:rFonts w:ascii="Segoe UI" w:eastAsia="Times New Roman" w:hAnsi="Segoe UI" w:cs="Segoe UI"/>
          <w:color w:val="333333"/>
          <w:lang w:eastAsia="ru-RU"/>
        </w:rPr>
        <w:t xml:space="preserve">), называемые страницами. </w:t>
      </w:r>
    </w:p>
    <w:p w14:paraId="5D8C3FB1" w14:textId="77777777" w:rsidR="00B74803" w:rsidRDefault="006B7311">
      <w:pPr>
        <w:numPr>
          <w:ilvl w:val="0"/>
          <w:numId w:val="2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333333"/>
          <w:lang w:eastAsia="ru-RU"/>
        </w:rPr>
      </w:pPr>
      <w:r>
        <w:rPr>
          <w:rFonts w:ascii="Segoe UI" w:eastAsia="Times New Roman" w:hAnsi="Segoe UI" w:cs="Segoe UI"/>
          <w:b/>
          <w:bCs/>
          <w:color w:val="333333"/>
          <w:lang w:eastAsia="ru-RU"/>
        </w:rPr>
        <w:t xml:space="preserve">Таблица страниц (Page </w:t>
      </w:r>
      <w:proofErr w:type="spellStart"/>
      <w:r>
        <w:rPr>
          <w:rFonts w:ascii="Segoe UI" w:eastAsia="Times New Roman" w:hAnsi="Segoe UI" w:cs="Segoe UI"/>
          <w:b/>
          <w:bCs/>
          <w:color w:val="333333"/>
          <w:lang w:eastAsia="ru-RU"/>
        </w:rPr>
        <w:t>Tables</w:t>
      </w:r>
      <w:proofErr w:type="spellEnd"/>
      <w:r>
        <w:rPr>
          <w:rFonts w:ascii="Segoe UI" w:eastAsia="Times New Roman" w:hAnsi="Segoe UI" w:cs="Segoe UI"/>
          <w:b/>
          <w:bCs/>
          <w:color w:val="333333"/>
          <w:lang w:eastAsia="ru-RU"/>
        </w:rPr>
        <w:t>)</w:t>
      </w:r>
      <w:r>
        <w:rPr>
          <w:rFonts w:ascii="Segoe UI" w:eastAsia="Times New Roman" w:hAnsi="Segoe UI" w:cs="Segoe UI"/>
          <w:b/>
          <w:bCs/>
          <w:color w:val="333333"/>
          <w:lang w:eastAsia="ru-RU"/>
        </w:rPr>
        <w:br/>
      </w:r>
      <w:r>
        <w:rPr>
          <w:rFonts w:ascii="Segoe UI" w:eastAsia="Times New Roman" w:hAnsi="Segoe UI" w:cs="Segoe UI"/>
          <w:color w:val="333333"/>
          <w:lang w:eastAsia="ru-RU"/>
        </w:rPr>
        <w:t xml:space="preserve">Операционная система сохраняет для каждого процесса структуру данных, которая называется таблицей страниц. Таблица страниц сопоставляет адреса страниц виртуальной памяти с адресами страниц физической памяти. </w:t>
      </w:r>
    </w:p>
    <w:p w14:paraId="68746408" w14:textId="77777777" w:rsidR="00B74803" w:rsidRDefault="006B7311">
      <w:pPr>
        <w:numPr>
          <w:ilvl w:val="0"/>
          <w:numId w:val="2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333333"/>
          <w:lang w:eastAsia="ru-RU"/>
        </w:rPr>
      </w:pPr>
      <w:r>
        <w:rPr>
          <w:rFonts w:ascii="Segoe UI" w:eastAsia="Times New Roman" w:hAnsi="Segoe UI" w:cs="Segoe UI"/>
          <w:b/>
          <w:bCs/>
          <w:color w:val="333333"/>
          <w:lang w:eastAsia="ru-RU"/>
        </w:rPr>
        <w:t>Доступ к памяти (Memory Access)</w:t>
      </w:r>
      <w:r>
        <w:rPr>
          <w:rFonts w:ascii="Segoe UI" w:eastAsia="Times New Roman" w:hAnsi="Segoe UI" w:cs="Segoe UI"/>
          <w:b/>
          <w:bCs/>
          <w:color w:val="333333"/>
          <w:lang w:eastAsia="ru-RU"/>
        </w:rPr>
        <w:br/>
      </w:r>
      <w:r>
        <w:rPr>
          <w:rFonts w:ascii="Segoe UI" w:eastAsia="Times New Roman" w:hAnsi="Segoe UI" w:cs="Segoe UI"/>
          <w:color w:val="333333"/>
          <w:lang w:eastAsia="ru-RU"/>
        </w:rPr>
        <w:t xml:space="preserve">Когда приложение выполняет запрос на чтение или запись к памяти, ЦПУ использует таблицу страниц для трансляции адреса виртуальной памяти в адрес физической. </w:t>
      </w:r>
    </w:p>
    <w:p w14:paraId="542E74FA" w14:textId="77777777" w:rsidR="00B74803" w:rsidRDefault="006B7311">
      <w:pPr>
        <w:numPr>
          <w:ilvl w:val="0"/>
          <w:numId w:val="2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333333"/>
          <w:lang w:eastAsia="ru-RU"/>
        </w:rPr>
      </w:pPr>
      <w:r>
        <w:rPr>
          <w:rFonts w:ascii="Segoe UI" w:eastAsia="Times New Roman" w:hAnsi="Segoe UI" w:cs="Segoe UI"/>
          <w:b/>
          <w:bCs/>
          <w:color w:val="333333"/>
          <w:lang w:eastAsia="ru-RU"/>
        </w:rPr>
        <w:t>Подкачка и запрос страниц (</w:t>
      </w:r>
      <w:proofErr w:type="spellStart"/>
      <w:r>
        <w:rPr>
          <w:rFonts w:ascii="Segoe UI" w:eastAsia="Times New Roman" w:hAnsi="Segoe UI" w:cs="Segoe UI"/>
          <w:b/>
          <w:bCs/>
          <w:color w:val="333333"/>
          <w:lang w:eastAsia="ru-RU"/>
        </w:rPr>
        <w:t>Swapping</w:t>
      </w:r>
      <w:proofErr w:type="spellEnd"/>
      <w:r>
        <w:rPr>
          <w:rFonts w:ascii="Segoe UI" w:eastAsia="Times New Roman" w:hAnsi="Segoe UI" w:cs="Segoe UI"/>
          <w:b/>
          <w:bCs/>
          <w:color w:val="333333"/>
          <w:lang w:eastAsia="ru-RU"/>
        </w:rPr>
        <w:t xml:space="preserve"> </w:t>
      </w:r>
      <w:proofErr w:type="spellStart"/>
      <w:r>
        <w:rPr>
          <w:rFonts w:ascii="Segoe UI" w:eastAsia="Times New Roman" w:hAnsi="Segoe UI" w:cs="Segoe UI"/>
          <w:b/>
          <w:bCs/>
          <w:color w:val="333333"/>
          <w:lang w:eastAsia="ru-RU"/>
        </w:rPr>
        <w:t>and</w:t>
      </w:r>
      <w:proofErr w:type="spellEnd"/>
      <w:r>
        <w:rPr>
          <w:rFonts w:ascii="Segoe UI" w:eastAsia="Times New Roman" w:hAnsi="Segoe UI" w:cs="Segoe UI"/>
          <w:b/>
          <w:bCs/>
          <w:color w:val="333333"/>
          <w:lang w:eastAsia="ru-RU"/>
        </w:rPr>
        <w:t xml:space="preserve"> </w:t>
      </w:r>
      <w:proofErr w:type="spellStart"/>
      <w:r>
        <w:rPr>
          <w:rFonts w:ascii="Segoe UI" w:eastAsia="Times New Roman" w:hAnsi="Segoe UI" w:cs="Segoe UI"/>
          <w:b/>
          <w:bCs/>
          <w:color w:val="333333"/>
          <w:lang w:eastAsia="ru-RU"/>
        </w:rPr>
        <w:t>Demand</w:t>
      </w:r>
      <w:proofErr w:type="spellEnd"/>
      <w:r>
        <w:rPr>
          <w:rFonts w:ascii="Segoe UI" w:eastAsia="Times New Roman" w:hAnsi="Segoe UI" w:cs="Segoe UI"/>
          <w:b/>
          <w:bCs/>
          <w:color w:val="333333"/>
          <w:lang w:eastAsia="ru-RU"/>
        </w:rPr>
        <w:t xml:space="preserve"> </w:t>
      </w:r>
      <w:proofErr w:type="spellStart"/>
      <w:r>
        <w:rPr>
          <w:rFonts w:ascii="Segoe UI" w:eastAsia="Times New Roman" w:hAnsi="Segoe UI" w:cs="Segoe UI"/>
          <w:b/>
          <w:bCs/>
          <w:color w:val="333333"/>
          <w:lang w:eastAsia="ru-RU"/>
        </w:rPr>
        <w:t>Paging</w:t>
      </w:r>
      <w:proofErr w:type="spellEnd"/>
      <w:r>
        <w:rPr>
          <w:rFonts w:ascii="Segoe UI" w:eastAsia="Times New Roman" w:hAnsi="Segoe UI" w:cs="Segoe UI"/>
          <w:b/>
          <w:bCs/>
          <w:color w:val="333333"/>
          <w:lang w:eastAsia="ru-RU"/>
        </w:rPr>
        <w:t>)</w:t>
      </w:r>
      <w:r>
        <w:rPr>
          <w:rFonts w:ascii="Segoe UI" w:eastAsia="Times New Roman" w:hAnsi="Segoe UI" w:cs="Segoe UI"/>
          <w:b/>
          <w:bCs/>
          <w:color w:val="333333"/>
          <w:lang w:eastAsia="ru-RU"/>
        </w:rPr>
        <w:br/>
      </w:r>
      <w:r>
        <w:rPr>
          <w:rFonts w:ascii="Segoe UI" w:eastAsia="Times New Roman" w:hAnsi="Segoe UI" w:cs="Segoe UI"/>
          <w:color w:val="333333"/>
          <w:lang w:eastAsia="ru-RU"/>
        </w:rPr>
        <w:t>Если вся физическая память использована, а приложению требуется загрузить новую страницу в нее, то ОС может выбрать страницу физической памяти для сброса-«подкачки» (</w:t>
      </w:r>
      <w:proofErr w:type="spellStart"/>
      <w:r>
        <w:rPr>
          <w:rFonts w:ascii="Segoe UI" w:eastAsia="Times New Roman" w:hAnsi="Segoe UI" w:cs="Segoe UI"/>
          <w:color w:val="333333"/>
          <w:lang w:eastAsia="ru-RU"/>
        </w:rPr>
        <w:t>swap</w:t>
      </w:r>
      <w:proofErr w:type="spellEnd"/>
      <w:r>
        <w:rPr>
          <w:rFonts w:ascii="Segoe UI" w:eastAsia="Times New Roman" w:hAnsi="Segoe UI" w:cs="Segoe UI"/>
          <w:color w:val="333333"/>
          <w:lang w:eastAsia="ru-RU"/>
        </w:rPr>
        <w:t xml:space="preserve"> </w:t>
      </w:r>
      <w:proofErr w:type="spellStart"/>
      <w:r>
        <w:rPr>
          <w:rFonts w:ascii="Segoe UI" w:eastAsia="Times New Roman" w:hAnsi="Segoe UI" w:cs="Segoe UI"/>
          <w:color w:val="333333"/>
          <w:lang w:eastAsia="ru-RU"/>
        </w:rPr>
        <w:t>out</w:t>
      </w:r>
      <w:proofErr w:type="spellEnd"/>
      <w:r>
        <w:rPr>
          <w:rFonts w:ascii="Segoe UI" w:eastAsia="Times New Roman" w:hAnsi="Segoe UI" w:cs="Segoe UI"/>
          <w:color w:val="333333"/>
          <w:lang w:eastAsia="ru-RU"/>
        </w:rPr>
        <w:t>) на диск. В таблицу страниц вносится пометка, что данная страница отсутствует в физической памяти. Если позднее приложение попытается получить доступ к адресу выгруженной на диск страницы, то это приведет к ошибке, и операционная система загрузит-«подкачает» (</w:t>
      </w:r>
      <w:proofErr w:type="spellStart"/>
      <w:r>
        <w:rPr>
          <w:rFonts w:ascii="Segoe UI" w:eastAsia="Times New Roman" w:hAnsi="Segoe UI" w:cs="Segoe UI"/>
          <w:b/>
          <w:bCs/>
          <w:color w:val="333333"/>
          <w:lang w:eastAsia="ru-RU"/>
        </w:rPr>
        <w:t>swap</w:t>
      </w:r>
      <w:proofErr w:type="spellEnd"/>
      <w:r>
        <w:rPr>
          <w:rFonts w:ascii="Segoe UI" w:eastAsia="Times New Roman" w:hAnsi="Segoe UI" w:cs="Segoe UI"/>
          <w:b/>
          <w:bCs/>
          <w:color w:val="333333"/>
          <w:lang w:eastAsia="ru-RU"/>
        </w:rPr>
        <w:t xml:space="preserve"> </w:t>
      </w:r>
      <w:proofErr w:type="spellStart"/>
      <w:r>
        <w:rPr>
          <w:rFonts w:ascii="Segoe UI" w:eastAsia="Times New Roman" w:hAnsi="Segoe UI" w:cs="Segoe UI"/>
          <w:b/>
          <w:bCs/>
          <w:color w:val="333333"/>
          <w:lang w:eastAsia="ru-RU"/>
        </w:rPr>
        <w:t>in</w:t>
      </w:r>
      <w:proofErr w:type="spellEnd"/>
      <w:r>
        <w:rPr>
          <w:rFonts w:ascii="Segoe UI" w:eastAsia="Times New Roman" w:hAnsi="Segoe UI" w:cs="Segoe UI"/>
          <w:color w:val="333333"/>
          <w:lang w:eastAsia="ru-RU"/>
        </w:rPr>
        <w:t xml:space="preserve">) страницу с диска в физическую память (возможно сбросив при этом на диск другую страницу), после чего приложение сможет получить к ней доступ. Механизм загрузки страниц в физическую память при обращении к ним называется </w:t>
      </w:r>
      <w:proofErr w:type="spellStart"/>
      <w:r>
        <w:rPr>
          <w:rFonts w:ascii="Segoe UI" w:eastAsia="Times New Roman" w:hAnsi="Segoe UI" w:cs="Segoe UI"/>
          <w:b/>
          <w:bCs/>
          <w:color w:val="333333"/>
          <w:lang w:eastAsia="ru-RU"/>
        </w:rPr>
        <w:t>demand</w:t>
      </w:r>
      <w:proofErr w:type="spellEnd"/>
      <w:r>
        <w:rPr>
          <w:rFonts w:ascii="Segoe UI" w:eastAsia="Times New Roman" w:hAnsi="Segoe UI" w:cs="Segoe UI"/>
          <w:b/>
          <w:bCs/>
          <w:color w:val="333333"/>
          <w:lang w:eastAsia="ru-RU"/>
        </w:rPr>
        <w:t xml:space="preserve"> </w:t>
      </w:r>
      <w:proofErr w:type="spellStart"/>
      <w:r>
        <w:rPr>
          <w:rFonts w:ascii="Segoe UI" w:eastAsia="Times New Roman" w:hAnsi="Segoe UI" w:cs="Segoe UI"/>
          <w:b/>
          <w:bCs/>
          <w:color w:val="333333"/>
          <w:lang w:eastAsia="ru-RU"/>
        </w:rPr>
        <w:t>paging</w:t>
      </w:r>
      <w:proofErr w:type="spellEnd"/>
      <w:r>
        <w:rPr>
          <w:rFonts w:ascii="Segoe UI" w:eastAsia="Times New Roman" w:hAnsi="Segoe UI" w:cs="Segoe UI"/>
          <w:color w:val="333333"/>
          <w:lang w:eastAsia="ru-RU"/>
        </w:rPr>
        <w:t xml:space="preserve"> и позволяет общему объему виртуальной памяти для всех процессов превышать объем фактически доступной физической памяти</w:t>
      </w:r>
    </w:p>
    <w:p w14:paraId="154A6E25" w14:textId="77777777" w:rsidR="00B74803" w:rsidRDefault="00B74803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b/>
          <w:bCs/>
          <w:color w:val="333333"/>
          <w:shd w:val="clear" w:color="auto" w:fill="F7F7F7"/>
          <w:lang w:eastAsia="ru-RU"/>
        </w:rPr>
      </w:pPr>
    </w:p>
    <w:p w14:paraId="63703451" w14:textId="77777777" w:rsidR="00B74803" w:rsidRDefault="006B7311">
      <w:pPr>
        <w:shd w:val="clear" w:color="auto" w:fill="FFFFFF"/>
        <w:spacing w:after="0" w:line="240" w:lineRule="auto"/>
        <w:rPr>
          <w:rFonts w:ascii="Segoe UI" w:hAnsi="Segoe UI" w:cs="Segoe UI"/>
          <w:color w:val="333333"/>
          <w:shd w:val="clear" w:color="auto" w:fill="FFFFFF"/>
        </w:rPr>
      </w:pPr>
      <w:r>
        <w:rPr>
          <w:rStyle w:val="Strong"/>
          <w:rFonts w:ascii="Segoe UI" w:hAnsi="Segoe UI" w:cs="Segoe UI"/>
          <w:color w:val="333333"/>
          <w:shd w:val="clear" w:color="auto" w:fill="FFFFFF"/>
        </w:rPr>
        <w:t xml:space="preserve">Translation </w:t>
      </w:r>
      <w:proofErr w:type="spellStart"/>
      <w:r>
        <w:rPr>
          <w:rStyle w:val="Strong"/>
          <w:rFonts w:ascii="Segoe UI" w:hAnsi="Segoe UI" w:cs="Segoe UI"/>
          <w:color w:val="333333"/>
          <w:shd w:val="clear" w:color="auto" w:fill="FFFFFF"/>
        </w:rPr>
        <w:t>Lookaside</w:t>
      </w:r>
      <w:proofErr w:type="spellEnd"/>
      <w:r>
        <w:rPr>
          <w:rStyle w:val="Strong"/>
          <w:rFonts w:ascii="Segoe UI" w:hAnsi="Segoe UI" w:cs="Segoe UI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33333"/>
          <w:shd w:val="clear" w:color="auto" w:fill="FFFFFF"/>
        </w:rPr>
        <w:t>Buffer</w:t>
      </w:r>
      <w:proofErr w:type="spellEnd"/>
      <w:r>
        <w:rPr>
          <w:rStyle w:val="Strong"/>
          <w:rFonts w:ascii="Segoe UI" w:hAnsi="Segoe UI" w:cs="Segoe UI"/>
          <w:color w:val="333333"/>
          <w:shd w:val="clear" w:color="auto" w:fill="FFFFFF"/>
        </w:rPr>
        <w:t xml:space="preserve"> (TLB)</w:t>
      </w:r>
      <w:r>
        <w:rPr>
          <w:rFonts w:ascii="Segoe UI" w:hAnsi="Segoe UI" w:cs="Segoe UI"/>
          <w:color w:val="333333"/>
          <w:shd w:val="clear" w:color="auto" w:fill="FFFFFF"/>
        </w:rPr>
        <w:t>. TLB по сути является небольшим кешем. В случае отсутствия в нем информации для трансляции адреса виртуального адреса в физический, ЦПУ обращается к таблице страниц процесса и получает физический адрес страницы, после чего добавляет в TLB эту информацию</w:t>
      </w:r>
    </w:p>
    <w:p w14:paraId="6293EE13" w14:textId="77777777" w:rsidR="00B74803" w:rsidRDefault="00B74803">
      <w:pPr>
        <w:shd w:val="clear" w:color="auto" w:fill="FFFFFF"/>
        <w:spacing w:after="0" w:line="240" w:lineRule="auto"/>
        <w:rPr>
          <w:rFonts w:ascii="Segoe UI" w:hAnsi="Segoe UI" w:cs="Segoe UI"/>
          <w:color w:val="333333"/>
          <w:shd w:val="clear" w:color="auto" w:fill="FFFFFF"/>
        </w:rPr>
      </w:pPr>
    </w:p>
    <w:p w14:paraId="60214942" w14:textId="77777777" w:rsidR="00B74803" w:rsidRDefault="006B7311">
      <w:pPr>
        <w:shd w:val="clear" w:color="auto" w:fill="FFFFFF"/>
        <w:spacing w:after="0" w:line="240" w:lineRule="auto"/>
        <w:rPr>
          <w:rFonts w:ascii="Segoe UI" w:hAnsi="Segoe UI" w:cs="Segoe UI"/>
          <w:color w:val="333333"/>
          <w:shd w:val="clear" w:color="auto" w:fill="FFFFFF"/>
        </w:rPr>
      </w:pPr>
      <w:r>
        <w:rPr>
          <w:rFonts w:ascii="Segoe UI" w:hAnsi="Segoe UI" w:cs="Segoe UI"/>
          <w:b/>
          <w:bCs/>
          <w:color w:val="333333"/>
          <w:shd w:val="clear" w:color="auto" w:fill="FFFFFF"/>
        </w:rPr>
        <w:t>64</w:t>
      </w:r>
      <w:r>
        <w:rPr>
          <w:rFonts w:ascii="Segoe UI" w:hAnsi="Segoe UI" w:cs="Segoe UI"/>
          <w:color w:val="333333"/>
          <w:shd w:val="clear" w:color="auto" w:fill="FFFFFF"/>
        </w:rPr>
        <w:t xml:space="preserve">-разрядная версия Linux позволяет использовать до </w:t>
      </w:r>
      <w:r>
        <w:rPr>
          <w:rFonts w:ascii="Segoe UI" w:hAnsi="Segoe UI" w:cs="Segoe UI"/>
          <w:b/>
          <w:bCs/>
          <w:color w:val="333333"/>
          <w:shd w:val="clear" w:color="auto" w:fill="FFFFFF"/>
        </w:rPr>
        <w:t>128 ТБ</w:t>
      </w:r>
      <w:r>
        <w:rPr>
          <w:rFonts w:ascii="Segoe UI" w:hAnsi="Segoe UI" w:cs="Segoe UI"/>
          <w:color w:val="333333"/>
          <w:shd w:val="clear" w:color="auto" w:fill="FFFFFF"/>
        </w:rPr>
        <w:t xml:space="preserve"> </w:t>
      </w:r>
      <w:r>
        <w:rPr>
          <w:rFonts w:ascii="Segoe UI" w:hAnsi="Segoe UI" w:cs="Segoe UI"/>
          <w:b/>
          <w:bCs/>
          <w:color w:val="333333"/>
          <w:shd w:val="clear" w:color="auto" w:fill="FFFFFF"/>
        </w:rPr>
        <w:t>виртуальной</w:t>
      </w:r>
      <w:r>
        <w:rPr>
          <w:rFonts w:ascii="Segoe UI" w:hAnsi="Segoe UI" w:cs="Segoe UI"/>
          <w:color w:val="333333"/>
          <w:shd w:val="clear" w:color="auto" w:fill="FFFFFF"/>
        </w:rPr>
        <w:t xml:space="preserve"> памяти для каждого процесса. Это теоретический максимум объема виртуальных адресов памяти, к которым можно получить доступ. Для </w:t>
      </w:r>
      <w:r>
        <w:rPr>
          <w:rFonts w:ascii="Segoe UI" w:hAnsi="Segoe UI" w:cs="Segoe UI"/>
          <w:b/>
          <w:bCs/>
          <w:color w:val="333333"/>
          <w:shd w:val="clear" w:color="auto" w:fill="FFFFFF"/>
        </w:rPr>
        <w:t>физической</w:t>
      </w:r>
      <w:r>
        <w:rPr>
          <w:rFonts w:ascii="Segoe UI" w:hAnsi="Segoe UI" w:cs="Segoe UI"/>
          <w:color w:val="333333"/>
          <w:shd w:val="clear" w:color="auto" w:fill="FFFFFF"/>
        </w:rPr>
        <w:t xml:space="preserve"> памяти, которая соответствует установленной ОЗУ в вашем компьютере, 64-разрядный Linux может обработать в общей сложности около </w:t>
      </w:r>
      <w:r>
        <w:rPr>
          <w:rFonts w:ascii="Segoe UI" w:hAnsi="Segoe UI" w:cs="Segoe UI"/>
          <w:b/>
          <w:bCs/>
          <w:color w:val="333333"/>
          <w:shd w:val="clear" w:color="auto" w:fill="FFFFFF"/>
        </w:rPr>
        <w:t>64 ТБ</w:t>
      </w:r>
      <w:r>
        <w:rPr>
          <w:rFonts w:ascii="Segoe UI" w:hAnsi="Segoe UI" w:cs="Segoe UI"/>
          <w:color w:val="333333"/>
          <w:shd w:val="clear" w:color="auto" w:fill="FFFFFF"/>
        </w:rPr>
        <w:t>.</w:t>
      </w:r>
    </w:p>
    <w:p w14:paraId="78045A91" w14:textId="77777777" w:rsidR="00B74803" w:rsidRDefault="006B7311">
      <w:pPr>
        <w:shd w:val="clear" w:color="auto" w:fill="FFFFFF"/>
        <w:spacing w:after="0" w:line="240" w:lineRule="auto"/>
        <w:rPr>
          <w:rFonts w:ascii="Segoe UI" w:hAnsi="Segoe UI" w:cs="Segoe UI"/>
          <w:color w:val="333333"/>
          <w:shd w:val="clear" w:color="auto" w:fill="FFFFFF"/>
        </w:rPr>
      </w:pPr>
      <w:r>
        <w:rPr>
          <w:rFonts w:ascii="Segoe UI" w:hAnsi="Segoe UI" w:cs="Segoe UI"/>
          <w:color w:val="333333"/>
          <w:shd w:val="clear" w:color="auto" w:fill="FFFFFF"/>
        </w:rPr>
        <w:t>Память разделена на пространство ядра и пользовательское пространство, причем пользовательское пространство занимает половину объема, что приводит к максимуму в 128 ТБ памяти на каждый процесс.</w:t>
      </w:r>
    </w:p>
    <w:p w14:paraId="5A13549A" w14:textId="77777777" w:rsidR="00B74803" w:rsidRDefault="00B74803">
      <w:pPr>
        <w:shd w:val="clear" w:color="auto" w:fill="FFFFFF"/>
        <w:spacing w:after="0" w:line="240" w:lineRule="auto"/>
        <w:rPr>
          <w:rFonts w:ascii="Segoe UI" w:hAnsi="Segoe UI" w:cs="Segoe UI"/>
          <w:color w:val="333333"/>
          <w:shd w:val="clear" w:color="auto" w:fill="FFFFFF"/>
        </w:rPr>
      </w:pPr>
    </w:p>
    <w:p w14:paraId="32A16F63" w14:textId="77777777" w:rsidR="00B74803" w:rsidRDefault="006B7311">
      <w:pPr>
        <w:pStyle w:val="NormalWeb"/>
        <w:shd w:val="clear" w:color="auto" w:fill="FFFFFF"/>
        <w:spacing w:beforeAutospacing="0" w:after="0" w:afterAutospacing="0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Данные, связанные с процессом, также являются частью образа процесса. Некоторые из них хранятся в регистрах, обычно представленных регистрами процессора. И существуют динамические области хранения данных (</w:t>
      </w:r>
      <w:hyperlink r:id="rId144">
        <w:r>
          <w:rPr>
            <w:rStyle w:val="Hyperlink"/>
            <w:rFonts w:ascii="Segoe UI" w:hAnsi="Segoe UI" w:cs="Segoe UI"/>
            <w:sz w:val="20"/>
            <w:szCs w:val="20"/>
          </w:rPr>
          <w:t>куча</w:t>
        </w:r>
      </w:hyperlink>
      <w:r>
        <w:rPr>
          <w:rFonts w:ascii="Segoe UI" w:hAnsi="Segoe UI" w:cs="Segoe UI"/>
          <w:sz w:val="20"/>
          <w:szCs w:val="20"/>
        </w:rPr>
        <w:t>), выделяемые процессу по ходу работы при необходимости.</w:t>
      </w:r>
    </w:p>
    <w:p w14:paraId="763B01D4" w14:textId="77777777" w:rsidR="00B74803" w:rsidRDefault="006B7311">
      <w:pPr>
        <w:pStyle w:val="NormalWeb"/>
        <w:shd w:val="clear" w:color="auto" w:fill="FFFFFF"/>
        <w:spacing w:beforeAutospacing="0" w:after="0" w:afterAutospacing="0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Еще у процесса есть </w:t>
      </w:r>
      <w:hyperlink r:id="rId145">
        <w:r>
          <w:rPr>
            <w:rStyle w:val="Hyperlink"/>
            <w:rFonts w:ascii="Segoe UI" w:hAnsi="Segoe UI" w:cs="Segoe UI"/>
            <w:sz w:val="20"/>
            <w:szCs w:val="20"/>
          </w:rPr>
          <w:t>стек</w:t>
        </w:r>
      </w:hyperlink>
      <w:r>
        <w:rPr>
          <w:rFonts w:ascii="Segoe UI" w:hAnsi="Segoe UI" w:cs="Segoe UI"/>
          <w:sz w:val="20"/>
          <w:szCs w:val="20"/>
        </w:rPr>
        <w:t xml:space="preserve">, содержащийся в памяти и используемый для хранения локальных переменных программы и передачи параметров. Когда процесс выполняет обращение к функции или подпрограмме, в </w:t>
      </w:r>
      <w:r>
        <w:rPr>
          <w:rFonts w:ascii="Segoe UI" w:hAnsi="Segoe UI" w:cs="Segoe UI"/>
          <w:sz w:val="20"/>
          <w:szCs w:val="20"/>
        </w:rPr>
        <w:lastRenderedPageBreak/>
        <w:t>стек отправляется новый фрейм. Одной из частей каждого фрейма является указатель на базу предыдущего фрейма, который позволяет легко вернуться из вызова функции.</w:t>
      </w:r>
    </w:p>
    <w:p w14:paraId="50C20C30" w14:textId="77777777" w:rsidR="00B74803" w:rsidRDefault="00B74803">
      <w:pPr>
        <w:shd w:val="clear" w:color="auto" w:fill="FFFFFF"/>
        <w:spacing w:after="0" w:line="240" w:lineRule="auto"/>
        <w:rPr>
          <w:rFonts w:ascii="Segoe UI" w:hAnsi="Segoe UI" w:cs="Segoe UI"/>
          <w:color w:val="333333"/>
          <w:shd w:val="clear" w:color="auto" w:fill="FFFFFF"/>
        </w:rPr>
      </w:pPr>
    </w:p>
    <w:p w14:paraId="3F5A761D" w14:textId="77777777" w:rsidR="00B74803" w:rsidRDefault="006B731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333333"/>
          <w:shd w:val="clear" w:color="auto" w:fill="F7F7F7"/>
          <w:lang w:eastAsia="ru-RU"/>
        </w:rPr>
      </w:pPr>
      <w:r>
        <w:rPr>
          <w:rFonts w:ascii="Segoe UI" w:hAnsi="Segoe UI" w:cs="Segoe UI"/>
          <w:color w:val="202122"/>
          <w:sz w:val="21"/>
          <w:szCs w:val="21"/>
          <w:shd w:val="clear" w:color="auto" w:fill="FFFFFF"/>
        </w:rPr>
        <w:t>В архитектуре x86_64 возможно использовать страницы размером 4 килобайта (4096 байтов), 2 мегабайта, и (в некоторых AMD64) 1 гигабайт.</w:t>
      </w:r>
    </w:p>
    <w:p w14:paraId="0C7206DD" w14:textId="77777777" w:rsidR="00B74803" w:rsidRDefault="006B7311">
      <w:pPr>
        <w:pStyle w:val="Heading2"/>
        <w:rPr>
          <w:color w:val="0563C1" w:themeColor="hyperlink"/>
          <w:u w:val="single"/>
        </w:rPr>
      </w:pPr>
      <w:r>
        <w:rPr>
          <w:rStyle w:val="InternetLink"/>
          <w:lang w:val="en-US"/>
        </w:rPr>
        <w:t>Namespaces</w:t>
      </w:r>
      <w:r>
        <w:rPr>
          <w:rStyle w:val="InternetLink"/>
        </w:rPr>
        <w:t xml:space="preserve"> и </w:t>
      </w:r>
      <w:proofErr w:type="spellStart"/>
      <w:r>
        <w:rPr>
          <w:rStyle w:val="InternetLink"/>
          <w:lang w:val="en-US"/>
        </w:rPr>
        <w:t>Cgroups</w:t>
      </w:r>
      <w:proofErr w:type="spellEnd"/>
    </w:p>
    <w:p w14:paraId="0D7DF4FA" w14:textId="77777777" w:rsidR="00B74803" w:rsidRDefault="00B74803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</w:p>
    <w:p w14:paraId="342BC023" w14:textId="77777777" w:rsidR="00B74803" w:rsidRDefault="006B7311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hyperlink r:id="rId146">
        <w:proofErr w:type="spellStart"/>
        <w:r>
          <w:rPr>
            <w:rStyle w:val="Hyperlink"/>
            <w:rFonts w:ascii="Consolas" w:eastAsia="Times New Roman" w:hAnsi="Consolas" w:cs="Courier New"/>
            <w:b/>
            <w:bCs/>
            <w:shd w:val="clear" w:color="auto" w:fill="F7F7F7"/>
            <w:lang w:eastAsia="ru-RU"/>
          </w:rPr>
          <w:t>Namespaces</w:t>
        </w:r>
        <w:proofErr w:type="spellEnd"/>
      </w:hyperlink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 xml:space="preserve"> (пространства имен) — это абстракция (программная прослойка) над физическими ресурсами. Если раньше процессы обращались напрямую к ресурсам, то с появлением </w:t>
      </w:r>
      <w:proofErr w:type="spellStart"/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namespaces</w:t>
      </w:r>
      <w:proofErr w:type="spellEnd"/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, все запросы проходят через этот дополнительный слой абстракции.</w:t>
      </w:r>
    </w:p>
    <w:p w14:paraId="0D76C3BA" w14:textId="77777777" w:rsidR="00B74803" w:rsidRDefault="006B7311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b/>
          <w:bCs/>
          <w:color w:val="333333"/>
          <w:shd w:val="clear" w:color="auto" w:fill="F7F7F7"/>
          <w:lang w:eastAsia="ru-RU"/>
        </w:rPr>
      </w:pP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 xml:space="preserve">Посмотреть можно в </w:t>
      </w:r>
      <w:r>
        <w:rPr>
          <w:rFonts w:ascii="Consolas" w:eastAsia="Times New Roman" w:hAnsi="Consolas" w:cs="Courier New"/>
          <w:b/>
          <w:bCs/>
          <w:color w:val="333333"/>
          <w:shd w:val="clear" w:color="auto" w:fill="F7F7F7"/>
          <w:lang w:eastAsia="ru-RU"/>
        </w:rPr>
        <w:t>/</w:t>
      </w:r>
      <w:proofErr w:type="spellStart"/>
      <w:r>
        <w:rPr>
          <w:rFonts w:ascii="Consolas" w:eastAsia="Times New Roman" w:hAnsi="Consolas" w:cs="Courier New"/>
          <w:b/>
          <w:bCs/>
          <w:color w:val="333333"/>
          <w:shd w:val="clear" w:color="auto" w:fill="F7F7F7"/>
          <w:lang w:eastAsia="ru-RU"/>
        </w:rPr>
        <w:t>proc</w:t>
      </w:r>
      <w:proofErr w:type="spellEnd"/>
      <w:r>
        <w:rPr>
          <w:rFonts w:ascii="Consolas" w:eastAsia="Times New Roman" w:hAnsi="Consolas" w:cs="Courier New"/>
          <w:b/>
          <w:bCs/>
          <w:color w:val="333333"/>
          <w:shd w:val="clear" w:color="auto" w:fill="F7F7F7"/>
          <w:lang w:eastAsia="ru-RU"/>
        </w:rPr>
        <w:t>/1/</w:t>
      </w:r>
      <w:proofErr w:type="spellStart"/>
      <w:r>
        <w:rPr>
          <w:rFonts w:ascii="Consolas" w:eastAsia="Times New Roman" w:hAnsi="Consolas" w:cs="Courier New"/>
          <w:b/>
          <w:bCs/>
          <w:color w:val="333333"/>
          <w:shd w:val="clear" w:color="auto" w:fill="F7F7F7"/>
          <w:lang w:eastAsia="ru-RU"/>
        </w:rPr>
        <w:t>ns</w:t>
      </w:r>
      <w:proofErr w:type="spellEnd"/>
    </w:p>
    <w:p w14:paraId="203F7536" w14:textId="77777777" w:rsidR="00B74803" w:rsidRDefault="00B74803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</w:p>
    <w:p w14:paraId="3D806CC3" w14:textId="77777777" w:rsidR="00B74803" w:rsidRDefault="006B7311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Пространство имён</w:t>
      </w: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ab/>
        <w:t>Что изолирует</w:t>
      </w:r>
    </w:p>
    <w:p w14:paraId="02D94E02" w14:textId="77777777" w:rsidR="00B74803" w:rsidRDefault="00B74803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</w:p>
    <w:p w14:paraId="65925C0B" w14:textId="77777777" w:rsidR="00B74803" w:rsidRDefault="006B7311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r>
        <w:rPr>
          <w:rFonts w:ascii="Consolas" w:eastAsia="Times New Roman" w:hAnsi="Consolas" w:cs="Courier New"/>
          <w:b/>
          <w:bCs/>
          <w:color w:val="333333"/>
          <w:shd w:val="clear" w:color="auto" w:fill="F7F7F7"/>
          <w:lang w:eastAsia="ru-RU"/>
        </w:rPr>
        <w:t>PID</w:t>
      </w: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ab/>
      </w: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ab/>
      </w: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ab/>
        <w:t>PID процессов</w:t>
      </w:r>
    </w:p>
    <w:p w14:paraId="3AE2107A" w14:textId="77777777" w:rsidR="00B74803" w:rsidRDefault="006B7311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r>
        <w:rPr>
          <w:rFonts w:ascii="Consolas" w:eastAsia="Times New Roman" w:hAnsi="Consolas" w:cs="Courier New"/>
          <w:b/>
          <w:bCs/>
          <w:color w:val="333333"/>
          <w:shd w:val="clear" w:color="auto" w:fill="F7F7F7"/>
          <w:lang w:eastAsia="ru-RU"/>
        </w:rPr>
        <w:t>NETWORK</w:t>
      </w: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ab/>
      </w: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ab/>
        <w:t>Сетевые устройства, стеки, порты и т.п.</w:t>
      </w:r>
    </w:p>
    <w:p w14:paraId="0D9EFA2E" w14:textId="77777777" w:rsidR="00B74803" w:rsidRDefault="006B7311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r>
        <w:rPr>
          <w:rFonts w:ascii="Consolas" w:eastAsia="Times New Roman" w:hAnsi="Consolas" w:cs="Courier New"/>
          <w:b/>
          <w:bCs/>
          <w:color w:val="333333"/>
          <w:shd w:val="clear" w:color="auto" w:fill="F7F7F7"/>
          <w:lang w:eastAsia="ru-RU"/>
        </w:rPr>
        <w:t>USER</w:t>
      </w: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ab/>
      </w: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ab/>
      </w: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ab/>
        <w:t>ID пользователей и групп</w:t>
      </w:r>
    </w:p>
    <w:p w14:paraId="26F072BB" w14:textId="77777777" w:rsidR="00B74803" w:rsidRDefault="006B7311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r>
        <w:rPr>
          <w:rFonts w:ascii="Consolas" w:eastAsia="Times New Roman" w:hAnsi="Consolas" w:cs="Courier New"/>
          <w:b/>
          <w:bCs/>
          <w:color w:val="333333"/>
          <w:shd w:val="clear" w:color="auto" w:fill="F7F7F7"/>
          <w:lang w:eastAsia="ru-RU"/>
        </w:rPr>
        <w:t>MOUNT</w:t>
      </w: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ab/>
      </w: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ab/>
      </w: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ab/>
        <w:t>Точки монтирования</w:t>
      </w:r>
    </w:p>
    <w:p w14:paraId="716E365D" w14:textId="77777777" w:rsidR="00B74803" w:rsidRDefault="006B7311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r>
        <w:rPr>
          <w:rFonts w:ascii="Consolas" w:eastAsia="Times New Roman" w:hAnsi="Consolas" w:cs="Courier New"/>
          <w:b/>
          <w:bCs/>
          <w:color w:val="333333"/>
          <w:shd w:val="clear" w:color="auto" w:fill="F7F7F7"/>
          <w:lang w:eastAsia="ru-RU"/>
        </w:rPr>
        <w:t>IPC</w:t>
      </w: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ab/>
      </w: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ab/>
      </w: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ab/>
      </w:r>
      <w:proofErr w:type="spellStart"/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SystemV</w:t>
      </w:r>
      <w:proofErr w:type="spellEnd"/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 xml:space="preserve"> IPC, очереди сообщений POSIX</w:t>
      </w:r>
    </w:p>
    <w:p w14:paraId="2C288419" w14:textId="77777777" w:rsidR="00B74803" w:rsidRDefault="006B7311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r>
        <w:rPr>
          <w:rFonts w:ascii="Consolas" w:eastAsia="Times New Roman" w:hAnsi="Consolas" w:cs="Courier New"/>
          <w:b/>
          <w:bCs/>
          <w:color w:val="333333"/>
          <w:shd w:val="clear" w:color="auto" w:fill="F7F7F7"/>
          <w:lang w:eastAsia="ru-RU"/>
        </w:rPr>
        <w:t>UTS</w:t>
      </w: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ab/>
      </w: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ab/>
      </w: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ab/>
        <w:t>Имя хоста и доменное имя NIS</w:t>
      </w:r>
    </w:p>
    <w:p w14:paraId="296085BB" w14:textId="77777777" w:rsidR="00B74803" w:rsidRDefault="006B7311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b/>
          <w:bCs/>
          <w:color w:val="333333"/>
          <w:shd w:val="clear" w:color="auto" w:fill="F7F7F7"/>
          <w:lang w:eastAsia="ru-RU"/>
        </w:rPr>
      </w:pPr>
      <w:r>
        <w:rPr>
          <w:rFonts w:ascii="Consolas" w:eastAsia="Times New Roman" w:hAnsi="Consolas" w:cs="Courier New"/>
          <w:b/>
          <w:bCs/>
          <w:color w:val="333333"/>
          <w:shd w:val="clear" w:color="auto" w:fill="F7F7F7"/>
          <w:lang w:eastAsia="ru-RU"/>
        </w:rPr>
        <w:t>CGROUP</w:t>
      </w:r>
    </w:p>
    <w:p w14:paraId="76F717D2" w14:textId="77777777" w:rsidR="00B74803" w:rsidRDefault="006B7311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b/>
          <w:bCs/>
          <w:color w:val="333333"/>
          <w:shd w:val="clear" w:color="auto" w:fill="F7F7F7"/>
          <w:lang w:eastAsia="ru-RU"/>
        </w:rPr>
      </w:pPr>
      <w:r>
        <w:rPr>
          <w:rFonts w:ascii="Consolas" w:eastAsia="Times New Roman" w:hAnsi="Consolas" w:cs="Courier New"/>
          <w:b/>
          <w:bCs/>
          <w:color w:val="333333"/>
          <w:shd w:val="clear" w:color="auto" w:fill="F7F7F7"/>
          <w:lang w:val="en-US" w:eastAsia="ru-RU"/>
        </w:rPr>
        <w:t>TIME</w:t>
      </w:r>
    </w:p>
    <w:p w14:paraId="0059B8AC" w14:textId="77777777" w:rsidR="00B74803" w:rsidRDefault="00B74803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</w:p>
    <w:p w14:paraId="0D0E48D3" w14:textId="77777777" w:rsidR="00B74803" w:rsidRDefault="006B7311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hyperlink r:id="rId147">
        <w:proofErr w:type="spellStart"/>
        <w:r>
          <w:rPr>
            <w:rStyle w:val="Hyperlink"/>
            <w:rFonts w:ascii="Consolas" w:eastAsia="Times New Roman" w:hAnsi="Consolas" w:cs="Courier New"/>
            <w:b/>
            <w:bCs/>
            <w:shd w:val="clear" w:color="auto" w:fill="F7F7F7"/>
            <w:lang w:eastAsia="ru-RU"/>
          </w:rPr>
          <w:t>Cgroups</w:t>
        </w:r>
        <w:proofErr w:type="spellEnd"/>
      </w:hyperlink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 xml:space="preserve"> (</w:t>
      </w:r>
      <w:proofErr w:type="spellStart"/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control</w:t>
      </w:r>
      <w:proofErr w:type="spellEnd"/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 xml:space="preserve"> </w:t>
      </w:r>
      <w:proofErr w:type="spellStart"/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group</w:t>
      </w:r>
      <w:proofErr w:type="spellEnd"/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) — группа процессов Linux, на которые наложена изоляция и установлены ограничения на вычислительные ресурсы (процессорные, сетевые, ресурсы памяти, ресурсы ввода-вывода) со стороны ядра Linux.</w:t>
      </w:r>
    </w:p>
    <w:p w14:paraId="780C6BD1" w14:textId="77777777" w:rsidR="00B74803" w:rsidRDefault="006B7311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 xml:space="preserve">Механизм </w:t>
      </w:r>
      <w:proofErr w:type="spellStart"/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cgroups</w:t>
      </w:r>
      <w:proofErr w:type="spellEnd"/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 xml:space="preserve"> состоит из двух составных частей: ядра (</w:t>
      </w:r>
      <w:proofErr w:type="spellStart"/>
      <w:r>
        <w:fldChar w:fldCharType="begin"/>
      </w:r>
      <w:r>
        <w:instrText>HYPERLINK "https://git.kernel.org/cgit/linux/kernel/git/torvalds/linux.git/tree/kernel/cgroup.c" \h</w:instrText>
      </w:r>
      <w:r>
        <w:fldChar w:fldCharType="separate"/>
      </w:r>
      <w:r>
        <w:rPr>
          <w:rStyle w:val="Hyperlink"/>
          <w:rFonts w:ascii="Consolas" w:eastAsia="Times New Roman" w:hAnsi="Consolas" w:cs="Courier New"/>
          <w:shd w:val="clear" w:color="auto" w:fill="F7F7F7"/>
          <w:lang w:eastAsia="ru-RU"/>
        </w:rPr>
        <w:t>cgroup</w:t>
      </w:r>
      <w:proofErr w:type="spellEnd"/>
      <w:r>
        <w:rPr>
          <w:rStyle w:val="Hyperlink"/>
          <w:rFonts w:ascii="Consolas" w:eastAsia="Times New Roman" w:hAnsi="Consolas" w:cs="Courier New"/>
          <w:shd w:val="clear" w:color="auto" w:fill="F7F7F7"/>
          <w:lang w:eastAsia="ru-RU"/>
        </w:rPr>
        <w:t xml:space="preserve"> </w:t>
      </w:r>
      <w:proofErr w:type="spellStart"/>
      <w:r>
        <w:rPr>
          <w:rStyle w:val="Hyperlink"/>
          <w:rFonts w:ascii="Consolas" w:eastAsia="Times New Roman" w:hAnsi="Consolas" w:cs="Courier New"/>
          <w:shd w:val="clear" w:color="auto" w:fill="F7F7F7"/>
          <w:lang w:eastAsia="ru-RU"/>
        </w:rPr>
        <w:t>core</w:t>
      </w:r>
      <w:proofErr w:type="spellEnd"/>
      <w:r>
        <w:fldChar w:fldCharType="end"/>
      </w: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) и так называемых подсистем. В ядре версии 4.4.0.21 таких подсистем 12:</w:t>
      </w: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br/>
      </w:r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br/>
      </w:r>
    </w:p>
    <w:p w14:paraId="0F911CBE" w14:textId="77777777" w:rsidR="00B74803" w:rsidRDefault="006B7311">
      <w:pPr>
        <w:numPr>
          <w:ilvl w:val="0"/>
          <w:numId w:val="11"/>
        </w:num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hyperlink r:id="rId148">
        <w:proofErr w:type="spellStart"/>
        <w:r>
          <w:rPr>
            <w:rStyle w:val="Hyperlink"/>
            <w:rFonts w:ascii="Consolas" w:eastAsia="Times New Roman" w:hAnsi="Consolas" w:cs="Courier New"/>
            <w:b/>
            <w:bCs/>
            <w:shd w:val="clear" w:color="auto" w:fill="F7F7F7"/>
            <w:lang w:eastAsia="ru-RU"/>
          </w:rPr>
          <w:t>blkio</w:t>
        </w:r>
        <w:proofErr w:type="spellEnd"/>
      </w:hyperlink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 — устанавливает лимиты на чтение и запись с блочных устройств;</w:t>
      </w:r>
    </w:p>
    <w:p w14:paraId="4D0857E6" w14:textId="77777777" w:rsidR="00B74803" w:rsidRDefault="006B7311">
      <w:pPr>
        <w:numPr>
          <w:ilvl w:val="0"/>
          <w:numId w:val="11"/>
        </w:num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hyperlink r:id="rId149">
        <w:proofErr w:type="spellStart"/>
        <w:r>
          <w:rPr>
            <w:rStyle w:val="Hyperlink"/>
            <w:rFonts w:ascii="Consolas" w:eastAsia="Times New Roman" w:hAnsi="Consolas" w:cs="Courier New"/>
            <w:shd w:val="clear" w:color="auto" w:fill="F7F7F7"/>
            <w:lang w:eastAsia="ru-RU"/>
          </w:rPr>
          <w:t>cpuacct</w:t>
        </w:r>
        <w:proofErr w:type="spellEnd"/>
      </w:hyperlink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 — генерирует отчёты об использовании ресурсов процессора;</w:t>
      </w:r>
    </w:p>
    <w:p w14:paraId="5420F935" w14:textId="77777777" w:rsidR="00B74803" w:rsidRDefault="006B7311">
      <w:pPr>
        <w:numPr>
          <w:ilvl w:val="0"/>
          <w:numId w:val="11"/>
        </w:num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hyperlink r:id="rId150">
        <w:proofErr w:type="spellStart"/>
        <w:r>
          <w:rPr>
            <w:rStyle w:val="Hyperlink"/>
            <w:rFonts w:ascii="Consolas" w:eastAsia="Times New Roman" w:hAnsi="Consolas" w:cs="Courier New"/>
            <w:b/>
            <w:bCs/>
            <w:shd w:val="clear" w:color="auto" w:fill="F7F7F7"/>
            <w:lang w:eastAsia="ru-RU"/>
          </w:rPr>
          <w:t>cpu</w:t>
        </w:r>
        <w:proofErr w:type="spellEnd"/>
      </w:hyperlink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 — обеспечивает доступ процессов в рамках контрольной группы к CPU;</w:t>
      </w:r>
    </w:p>
    <w:p w14:paraId="10053A40" w14:textId="77777777" w:rsidR="00B74803" w:rsidRDefault="006B7311">
      <w:pPr>
        <w:numPr>
          <w:ilvl w:val="0"/>
          <w:numId w:val="11"/>
        </w:num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hyperlink r:id="rId151">
        <w:proofErr w:type="spellStart"/>
        <w:r>
          <w:rPr>
            <w:rStyle w:val="Hyperlink"/>
            <w:rFonts w:ascii="Consolas" w:eastAsia="Times New Roman" w:hAnsi="Consolas" w:cs="Courier New"/>
            <w:shd w:val="clear" w:color="auto" w:fill="F7F7F7"/>
            <w:lang w:eastAsia="ru-RU"/>
          </w:rPr>
          <w:t>cpuset</w:t>
        </w:r>
        <w:proofErr w:type="spellEnd"/>
      </w:hyperlink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 — распределяет задачи в рамках контрольной группы между процессорными ядрами;</w:t>
      </w:r>
    </w:p>
    <w:p w14:paraId="3398747B" w14:textId="77777777" w:rsidR="00B74803" w:rsidRDefault="006B7311">
      <w:pPr>
        <w:numPr>
          <w:ilvl w:val="0"/>
          <w:numId w:val="11"/>
        </w:num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hyperlink r:id="rId152">
        <w:proofErr w:type="spellStart"/>
        <w:r>
          <w:rPr>
            <w:rStyle w:val="Hyperlink"/>
            <w:rFonts w:ascii="Consolas" w:eastAsia="Times New Roman" w:hAnsi="Consolas" w:cs="Courier New"/>
            <w:shd w:val="clear" w:color="auto" w:fill="F7F7F7"/>
            <w:lang w:eastAsia="ru-RU"/>
          </w:rPr>
          <w:t>devices</w:t>
        </w:r>
        <w:proofErr w:type="spellEnd"/>
      </w:hyperlink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 — разрешает или блокирует доступ к устройствам;</w:t>
      </w:r>
    </w:p>
    <w:p w14:paraId="7AB9543E" w14:textId="77777777" w:rsidR="00B74803" w:rsidRDefault="006B7311">
      <w:pPr>
        <w:numPr>
          <w:ilvl w:val="0"/>
          <w:numId w:val="11"/>
        </w:num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hyperlink r:id="rId153">
        <w:proofErr w:type="spellStart"/>
        <w:r>
          <w:rPr>
            <w:rStyle w:val="Hyperlink"/>
            <w:rFonts w:ascii="Consolas" w:eastAsia="Times New Roman" w:hAnsi="Consolas" w:cs="Courier New"/>
            <w:shd w:val="clear" w:color="auto" w:fill="F7F7F7"/>
            <w:lang w:eastAsia="ru-RU"/>
          </w:rPr>
          <w:t>freezer</w:t>
        </w:r>
        <w:proofErr w:type="spellEnd"/>
      </w:hyperlink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 — приостанавливает и возобновляет выполнение задач в рамках контрольной группы</w:t>
      </w:r>
    </w:p>
    <w:p w14:paraId="32E1CC41" w14:textId="77777777" w:rsidR="00B74803" w:rsidRDefault="006B7311">
      <w:pPr>
        <w:numPr>
          <w:ilvl w:val="0"/>
          <w:numId w:val="11"/>
        </w:num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hyperlink r:id="rId154">
        <w:proofErr w:type="spellStart"/>
        <w:r>
          <w:rPr>
            <w:rStyle w:val="Hyperlink"/>
            <w:rFonts w:ascii="Consolas" w:eastAsia="Times New Roman" w:hAnsi="Consolas" w:cs="Courier New"/>
            <w:shd w:val="clear" w:color="auto" w:fill="F7F7F7"/>
            <w:lang w:eastAsia="ru-RU"/>
          </w:rPr>
          <w:t>hugetlb</w:t>
        </w:r>
        <w:proofErr w:type="spellEnd"/>
      </w:hyperlink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 — активирует поддержку больших страниц памяти для контрольных групп;</w:t>
      </w:r>
    </w:p>
    <w:p w14:paraId="1B65ABAA" w14:textId="77777777" w:rsidR="00B74803" w:rsidRDefault="006B7311">
      <w:pPr>
        <w:numPr>
          <w:ilvl w:val="0"/>
          <w:numId w:val="11"/>
        </w:num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hyperlink r:id="rId155">
        <w:proofErr w:type="spellStart"/>
        <w:r>
          <w:rPr>
            <w:rStyle w:val="Hyperlink"/>
            <w:rFonts w:ascii="Consolas" w:eastAsia="Times New Roman" w:hAnsi="Consolas" w:cs="Courier New"/>
            <w:b/>
            <w:bCs/>
            <w:shd w:val="clear" w:color="auto" w:fill="F7F7F7"/>
            <w:lang w:eastAsia="ru-RU"/>
          </w:rPr>
          <w:t>memory</w:t>
        </w:r>
        <w:proofErr w:type="spellEnd"/>
      </w:hyperlink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 — управляет выделением памяти для групп процессов;</w:t>
      </w:r>
    </w:p>
    <w:p w14:paraId="26774844" w14:textId="77777777" w:rsidR="00B74803" w:rsidRDefault="006B7311">
      <w:pPr>
        <w:numPr>
          <w:ilvl w:val="0"/>
          <w:numId w:val="11"/>
        </w:num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hyperlink r:id="rId156">
        <w:proofErr w:type="spellStart"/>
        <w:r>
          <w:rPr>
            <w:rStyle w:val="Hyperlink"/>
            <w:rFonts w:ascii="Consolas" w:eastAsia="Times New Roman" w:hAnsi="Consolas" w:cs="Courier New"/>
            <w:shd w:val="clear" w:color="auto" w:fill="F7F7F7"/>
            <w:lang w:eastAsia="ru-RU"/>
          </w:rPr>
          <w:t>net_cls</w:t>
        </w:r>
        <w:proofErr w:type="spellEnd"/>
      </w:hyperlink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 — помечает сетевые пакеты специальным тэгом, что позволяет идентифицировать пакеты, порождаемые определённой задачей в рамках контрольной группы;</w:t>
      </w:r>
    </w:p>
    <w:p w14:paraId="491C1253" w14:textId="77777777" w:rsidR="00B74803" w:rsidRDefault="006B7311">
      <w:pPr>
        <w:numPr>
          <w:ilvl w:val="0"/>
          <w:numId w:val="11"/>
        </w:num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hyperlink r:id="rId157">
        <w:proofErr w:type="spellStart"/>
        <w:r>
          <w:rPr>
            <w:rStyle w:val="Hyperlink"/>
            <w:rFonts w:ascii="Consolas" w:eastAsia="Times New Roman" w:hAnsi="Consolas" w:cs="Courier New"/>
            <w:shd w:val="clear" w:color="auto" w:fill="F7F7F7"/>
            <w:lang w:eastAsia="ru-RU"/>
          </w:rPr>
          <w:t>netprio</w:t>
        </w:r>
        <w:proofErr w:type="spellEnd"/>
      </w:hyperlink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 — используется для динамической установки приоритетов по трафику;</w:t>
      </w:r>
    </w:p>
    <w:p w14:paraId="54F7C7C7" w14:textId="77777777" w:rsidR="00B74803" w:rsidRDefault="006B7311">
      <w:pPr>
        <w:numPr>
          <w:ilvl w:val="0"/>
          <w:numId w:val="11"/>
        </w:num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hyperlink r:id="rId158">
        <w:proofErr w:type="spellStart"/>
        <w:r>
          <w:rPr>
            <w:rStyle w:val="Hyperlink"/>
            <w:rFonts w:ascii="Consolas" w:eastAsia="Times New Roman" w:hAnsi="Consolas" w:cs="Courier New"/>
            <w:b/>
            <w:bCs/>
            <w:shd w:val="clear" w:color="auto" w:fill="F7F7F7"/>
            <w:lang w:eastAsia="ru-RU"/>
          </w:rPr>
          <w:t>pids</w:t>
        </w:r>
        <w:proofErr w:type="spellEnd"/>
      </w:hyperlink>
      <w:r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  <w:t> — используется для ограничения количества процессов в рамках контрольной группы.</w:t>
      </w:r>
    </w:p>
    <w:p w14:paraId="40B7FE07" w14:textId="77777777" w:rsidR="00B74803" w:rsidRDefault="00B74803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</w:p>
    <w:p w14:paraId="6D99191F" w14:textId="77777777" w:rsidR="00B74803" w:rsidRDefault="006B7311">
      <w:pPr>
        <w:pStyle w:val="Heading2"/>
        <w:rPr>
          <w:rStyle w:val="InternetLink"/>
        </w:rPr>
      </w:pPr>
      <w:hyperlink r:id="rId159">
        <w:r>
          <w:rPr>
            <w:rStyle w:val="Hyperlink"/>
          </w:rPr>
          <w:t>Теорема</w:t>
        </w:r>
      </w:hyperlink>
      <w:r>
        <w:rPr>
          <w:rStyle w:val="InternetLink"/>
        </w:rPr>
        <w:t xml:space="preserve"> </w:t>
      </w:r>
      <w:r>
        <w:rPr>
          <w:rStyle w:val="InternetLink"/>
          <w:lang w:val="en-US"/>
        </w:rPr>
        <w:t>CAP</w:t>
      </w:r>
    </w:p>
    <w:p w14:paraId="2565BE83" w14:textId="77777777" w:rsidR="00B74803" w:rsidRDefault="00B74803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</w:p>
    <w:p w14:paraId="4B4A71FE" w14:textId="77777777" w:rsidR="00B74803" w:rsidRDefault="006B731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2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02122"/>
          <w:sz w:val="21"/>
          <w:szCs w:val="21"/>
          <w:lang w:eastAsia="ru-RU"/>
        </w:rPr>
        <w:t>В CAP говорится, что в распределенной системе возможно выбрать только 2 из 3-х свойств:</w:t>
      </w:r>
      <w:r>
        <w:rPr>
          <w:rFonts w:ascii="Arial" w:eastAsia="Times New Roman" w:hAnsi="Arial" w:cs="Arial"/>
          <w:color w:val="202122"/>
          <w:sz w:val="21"/>
          <w:szCs w:val="21"/>
          <w:lang w:eastAsia="ru-RU"/>
        </w:rPr>
        <w:br/>
      </w:r>
      <w:r>
        <w:rPr>
          <w:rFonts w:ascii="Arial" w:eastAsia="Times New Roman" w:hAnsi="Arial" w:cs="Arial"/>
          <w:color w:val="202122"/>
          <w:sz w:val="21"/>
          <w:szCs w:val="21"/>
          <w:lang w:eastAsia="ru-RU"/>
        </w:rPr>
        <w:br/>
      </w:r>
    </w:p>
    <w:p w14:paraId="02040547" w14:textId="77777777" w:rsidR="00B74803" w:rsidRDefault="006B7311">
      <w:pPr>
        <w:numPr>
          <w:ilvl w:val="0"/>
          <w:numId w:val="1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202122"/>
          <w:sz w:val="21"/>
          <w:szCs w:val="21"/>
          <w:lang w:eastAsia="ru-RU"/>
        </w:rPr>
      </w:pPr>
      <w:r>
        <w:rPr>
          <w:rFonts w:ascii="Arial" w:eastAsia="Times New Roman" w:hAnsi="Arial" w:cs="Arial"/>
          <w:b/>
          <w:bCs/>
          <w:color w:val="202122"/>
          <w:sz w:val="21"/>
          <w:szCs w:val="21"/>
          <w:lang w:eastAsia="ru-RU"/>
        </w:rPr>
        <w:t>C (</w:t>
      </w:r>
      <w:proofErr w:type="spellStart"/>
      <w:r>
        <w:rPr>
          <w:rFonts w:ascii="Arial" w:eastAsia="Times New Roman" w:hAnsi="Arial" w:cs="Arial"/>
          <w:b/>
          <w:bCs/>
          <w:color w:val="202122"/>
          <w:sz w:val="21"/>
          <w:szCs w:val="21"/>
          <w:lang w:eastAsia="ru-RU"/>
        </w:rPr>
        <w:t>consistency</w:t>
      </w:r>
      <w:proofErr w:type="spellEnd"/>
      <w:r>
        <w:rPr>
          <w:rFonts w:ascii="Arial" w:eastAsia="Times New Roman" w:hAnsi="Arial" w:cs="Arial"/>
          <w:b/>
          <w:bCs/>
          <w:color w:val="202122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02122"/>
          <w:sz w:val="21"/>
          <w:szCs w:val="21"/>
          <w:lang w:eastAsia="ru-RU"/>
        </w:rPr>
        <w:t xml:space="preserve"> — согласованность. Каждое чтение даст вам самую последнюю запись.</w:t>
      </w:r>
    </w:p>
    <w:p w14:paraId="6F4B2CC3" w14:textId="77777777" w:rsidR="00B74803" w:rsidRDefault="006B7311">
      <w:pPr>
        <w:numPr>
          <w:ilvl w:val="0"/>
          <w:numId w:val="1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202122"/>
          <w:sz w:val="21"/>
          <w:szCs w:val="21"/>
          <w:lang w:eastAsia="ru-RU"/>
        </w:rPr>
      </w:pPr>
      <w:r>
        <w:rPr>
          <w:rFonts w:ascii="Arial" w:eastAsia="Times New Roman" w:hAnsi="Arial" w:cs="Arial"/>
          <w:b/>
          <w:bCs/>
          <w:color w:val="202122"/>
          <w:sz w:val="21"/>
          <w:szCs w:val="21"/>
          <w:lang w:eastAsia="ru-RU"/>
        </w:rPr>
        <w:t>A (</w:t>
      </w:r>
      <w:proofErr w:type="spellStart"/>
      <w:r>
        <w:rPr>
          <w:rFonts w:ascii="Arial" w:eastAsia="Times New Roman" w:hAnsi="Arial" w:cs="Arial"/>
          <w:b/>
          <w:bCs/>
          <w:color w:val="202122"/>
          <w:sz w:val="21"/>
          <w:szCs w:val="21"/>
          <w:lang w:eastAsia="ru-RU"/>
        </w:rPr>
        <w:t>availability</w:t>
      </w:r>
      <w:proofErr w:type="spellEnd"/>
      <w:r>
        <w:rPr>
          <w:rFonts w:ascii="Arial" w:eastAsia="Times New Roman" w:hAnsi="Arial" w:cs="Arial"/>
          <w:b/>
          <w:bCs/>
          <w:color w:val="202122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02122"/>
          <w:sz w:val="21"/>
          <w:szCs w:val="21"/>
          <w:lang w:eastAsia="ru-RU"/>
        </w:rPr>
        <w:t xml:space="preserve"> — доступность. Каждый узел (не упавший) всегда успешно выполняет запросы (на чтение и запись).</w:t>
      </w:r>
    </w:p>
    <w:p w14:paraId="320128FB" w14:textId="77777777" w:rsidR="00B74803" w:rsidRDefault="006B7311">
      <w:pPr>
        <w:numPr>
          <w:ilvl w:val="0"/>
          <w:numId w:val="1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202122"/>
          <w:sz w:val="21"/>
          <w:szCs w:val="21"/>
          <w:lang w:eastAsia="ru-RU"/>
        </w:rPr>
      </w:pPr>
      <w:r>
        <w:rPr>
          <w:rFonts w:ascii="Arial" w:eastAsia="Times New Roman" w:hAnsi="Arial" w:cs="Arial"/>
          <w:b/>
          <w:bCs/>
          <w:color w:val="202122"/>
          <w:sz w:val="21"/>
          <w:szCs w:val="21"/>
          <w:lang w:eastAsia="ru-RU"/>
        </w:rPr>
        <w:t>P (</w:t>
      </w:r>
      <w:proofErr w:type="spellStart"/>
      <w:r>
        <w:rPr>
          <w:rFonts w:ascii="Arial" w:eastAsia="Times New Roman" w:hAnsi="Arial" w:cs="Arial"/>
          <w:b/>
          <w:bCs/>
          <w:color w:val="202122"/>
          <w:sz w:val="21"/>
          <w:szCs w:val="21"/>
          <w:lang w:eastAsia="ru-RU"/>
        </w:rPr>
        <w:t>partition</w:t>
      </w:r>
      <w:proofErr w:type="spellEnd"/>
      <w:r>
        <w:rPr>
          <w:rFonts w:ascii="Arial" w:eastAsia="Times New Roman" w:hAnsi="Arial" w:cs="Arial"/>
          <w:b/>
          <w:bCs/>
          <w:color w:val="202122"/>
          <w:sz w:val="21"/>
          <w:szCs w:val="21"/>
          <w:lang w:eastAsia="ru-RU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202122"/>
          <w:sz w:val="21"/>
          <w:szCs w:val="21"/>
          <w:lang w:eastAsia="ru-RU"/>
        </w:rPr>
        <w:t>tolerance</w:t>
      </w:r>
      <w:proofErr w:type="spellEnd"/>
      <w:r>
        <w:rPr>
          <w:rFonts w:ascii="Arial" w:eastAsia="Times New Roman" w:hAnsi="Arial" w:cs="Arial"/>
          <w:b/>
          <w:bCs/>
          <w:color w:val="202122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02122"/>
          <w:sz w:val="21"/>
          <w:szCs w:val="21"/>
          <w:lang w:eastAsia="ru-RU"/>
        </w:rPr>
        <w:t xml:space="preserve"> — устойчивость к распределению. Даже если между узлами нет связи, они продолжают работать независимо друг от друга.</w:t>
      </w:r>
    </w:p>
    <w:p w14:paraId="718E0491" w14:textId="77777777" w:rsidR="00B74803" w:rsidRDefault="006B7311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  <w:r>
        <w:rPr>
          <w:noProof/>
        </w:rPr>
        <w:lastRenderedPageBreak/>
        <w:drawing>
          <wp:inline distT="0" distB="0" distL="0" distR="0" wp14:anchorId="65131DFE" wp14:editId="29728F36">
            <wp:extent cx="2674620" cy="2400300"/>
            <wp:effectExtent l="0" t="0" r="0" b="0"/>
            <wp:docPr id="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7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1147" w14:textId="77777777" w:rsidR="00B74803" w:rsidRDefault="00B74803">
      <w:pPr>
        <w:shd w:val="clear" w:color="auto" w:fill="FFFFFF"/>
        <w:spacing w:after="0" w:line="240" w:lineRule="auto"/>
        <w:rPr>
          <w:rFonts w:ascii="Consolas" w:eastAsia="Times New Roman" w:hAnsi="Consolas" w:cs="Courier New"/>
          <w:color w:val="333333"/>
          <w:shd w:val="clear" w:color="auto" w:fill="F7F7F7"/>
          <w:lang w:eastAsia="ru-RU"/>
        </w:rPr>
      </w:pPr>
    </w:p>
    <w:p w14:paraId="176DD27F" w14:textId="77777777" w:rsidR="00B74803" w:rsidRDefault="006B7311">
      <w:pPr>
        <w:pStyle w:val="Heading2"/>
        <w:rPr>
          <w:rStyle w:val="InternetLink"/>
        </w:rPr>
      </w:pPr>
      <w:hyperlink r:id="rId161">
        <w:r>
          <w:rPr>
            <w:rStyle w:val="Hyperlink"/>
          </w:rPr>
          <w:t>Реляционные БД</w:t>
        </w:r>
      </w:hyperlink>
    </w:p>
    <w:p w14:paraId="6B3115CB" w14:textId="77777777" w:rsidR="00B74803" w:rsidRDefault="00B74803"/>
    <w:p w14:paraId="551E0DC6" w14:textId="77777777" w:rsidR="00B74803" w:rsidRDefault="006B7311">
      <w:r>
        <w:rPr>
          <w:b/>
          <w:bCs/>
        </w:rPr>
        <w:t>Реляционная база данных</w:t>
      </w:r>
      <w:r>
        <w:t> – это набор данных с предопределенными связями между ними. Эти данные организованны в виде набора таблиц, состоящих из столбцов и строк. В таблицах хранится информация об объектах, представленных в базе данных. В каждом столбце таблицы хранится определенный тип данных, в каждой ячейке – значение атрибута. Каждая строка таблицы представляет собой набор связанных значений, относящихся к одному объекту или сущности. Каждая строка в таблице может быть помечена уникальным идентификатором, называемым первичным ключом, а строки из нескольких таблиц могут быть связаны с помощью внешних ключей. К этим данным можно получить доступ многими способами, и при этом реорганизовывать таблицы БД не требуется.</w:t>
      </w:r>
    </w:p>
    <w:p w14:paraId="7D0336AC" w14:textId="77777777" w:rsidR="00B74803" w:rsidRDefault="006B7311">
      <w:pPr>
        <w:rPr>
          <w:b/>
          <w:bCs/>
        </w:rPr>
      </w:pPr>
      <w:r>
        <w:rPr>
          <w:b/>
          <w:bCs/>
        </w:rPr>
        <w:t>Важные аспекты реляционных БД:</w:t>
      </w:r>
    </w:p>
    <w:p w14:paraId="7F556B34" w14:textId="77777777" w:rsidR="00B74803" w:rsidRDefault="006B7311">
      <w:r>
        <w:rPr>
          <w:b/>
          <w:bCs/>
          <w:lang w:val="en-US"/>
        </w:rPr>
        <w:t>SQL </w:t>
      </w:r>
      <w:r>
        <w:rPr>
          <w:b/>
          <w:bCs/>
        </w:rPr>
        <w:t>(</w:t>
      </w:r>
      <w:r>
        <w:rPr>
          <w:b/>
          <w:bCs/>
          <w:lang w:val="en-US"/>
        </w:rPr>
        <w:t>Structured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Query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Language</w:t>
      </w:r>
      <w:r>
        <w:rPr>
          <w:b/>
          <w:bCs/>
        </w:rPr>
        <w:t>)</w:t>
      </w:r>
      <w:r>
        <w:rPr>
          <w:lang w:val="en-US"/>
        </w:rPr>
        <w:t> </w:t>
      </w:r>
      <w:r>
        <w:t>– основной интерфейс работы с реляционными базами данных</w:t>
      </w:r>
    </w:p>
    <w:p w14:paraId="0AFE9A83" w14:textId="77777777" w:rsidR="00B74803" w:rsidRDefault="006B7311">
      <w:r>
        <w:rPr>
          <w:b/>
          <w:bCs/>
        </w:rPr>
        <w:t>Целостность данных</w:t>
      </w:r>
      <w:r>
        <w:t> – это полнота, точность и единообразие данных.</w:t>
      </w:r>
    </w:p>
    <w:p w14:paraId="647A475D" w14:textId="77777777" w:rsidR="00B74803" w:rsidRDefault="006B7311">
      <w:r>
        <w:rPr>
          <w:b/>
          <w:bCs/>
        </w:rPr>
        <w:t>Транзакция</w:t>
      </w:r>
      <w:r>
        <w:t xml:space="preserve"> в базе данных – это один или несколько операторов SQL, выполненных в виде последовательности операций, представляющих собой единую логическую задачу.</w:t>
      </w:r>
    </w:p>
    <w:p w14:paraId="4210A855" w14:textId="77777777" w:rsidR="00B74803" w:rsidRDefault="006B7311">
      <w:r>
        <w:rPr>
          <w:b/>
          <w:bCs/>
        </w:rPr>
        <w:t>Соответствие требованиям ACID</w:t>
      </w:r>
    </w:p>
    <w:p w14:paraId="14168DCA" w14:textId="77777777" w:rsidR="00B74803" w:rsidRDefault="006B7311">
      <w:r>
        <w:t xml:space="preserve">Для соблюдения целостности данных все транзакции в БД должны соответствовать требованиям </w:t>
      </w:r>
      <w:r>
        <w:rPr>
          <w:b/>
          <w:bCs/>
        </w:rPr>
        <w:t>ACID</w:t>
      </w:r>
      <w:r>
        <w:t>, то есть быть атомарными, единообразными, изолированными и надежными.</w:t>
      </w:r>
    </w:p>
    <w:p w14:paraId="404A27BE" w14:textId="77777777" w:rsidR="00B74803" w:rsidRDefault="006B7311">
      <w:r>
        <w:rPr>
          <w:b/>
          <w:bCs/>
        </w:rPr>
        <w:t>Атомарность</w:t>
      </w:r>
      <w:r>
        <w:t> – это условие, при котором либо транзакция успешно выполняется целиком, либо, если какая-либо из ее частей не выполняется, вся транзакция отменяется. </w:t>
      </w:r>
      <w:r>
        <w:rPr>
          <w:b/>
          <w:bCs/>
        </w:rPr>
        <w:t>Единообразие</w:t>
      </w:r>
      <w:r>
        <w:t> – это условие, при котором данные, записываемые в базу данных в рамках транзакции, должны соответствовать всем правилам и ограничениям, включая ограничения целостности, каскады и триггеры. </w:t>
      </w:r>
      <w:r>
        <w:rPr>
          <w:b/>
          <w:bCs/>
        </w:rPr>
        <w:t>Изолированность</w:t>
      </w:r>
      <w:r>
        <w:t> необходима для контроля над согласованностью и гарантирует базовую независимость каждой транзакции. </w:t>
      </w:r>
      <w:r>
        <w:rPr>
          <w:b/>
          <w:bCs/>
        </w:rPr>
        <w:t>Надежность</w:t>
      </w:r>
      <w:r>
        <w:t> подразумевает, что все внесенные в базу данных изменения на момент успешного завершения транзакции считаются постоянными.</w:t>
      </w:r>
    </w:p>
    <w:p w14:paraId="77E3880D" w14:textId="77777777" w:rsidR="00B74803" w:rsidRDefault="00B74803"/>
    <w:p w14:paraId="6EE7475E" w14:textId="77777777" w:rsidR="00B74803" w:rsidRDefault="006B7311">
      <w:pPr>
        <w:pStyle w:val="Heading2"/>
        <w:rPr>
          <w:rStyle w:val="InternetLink"/>
        </w:rPr>
      </w:pPr>
      <w:hyperlink r:id="rId162">
        <w:r>
          <w:rPr>
            <w:rStyle w:val="Hyperlink"/>
          </w:rPr>
          <w:t>Первичный ключ (</w:t>
        </w:r>
        <w:proofErr w:type="spellStart"/>
        <w:r>
          <w:rPr>
            <w:rStyle w:val="Hyperlink"/>
          </w:rPr>
          <w:t>primary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key</w:t>
        </w:r>
        <w:proofErr w:type="spellEnd"/>
        <w:r>
          <w:rPr>
            <w:rStyle w:val="Hyperlink"/>
          </w:rPr>
          <w:t>)</w:t>
        </w:r>
      </w:hyperlink>
    </w:p>
    <w:p w14:paraId="39A9C9AD" w14:textId="77777777" w:rsidR="00B74803" w:rsidRDefault="00B74803">
      <w:pPr>
        <w:rPr>
          <w:color w:val="333333"/>
          <w:shd w:val="clear" w:color="auto" w:fill="FFFFFF"/>
        </w:rPr>
      </w:pPr>
    </w:p>
    <w:p w14:paraId="41AAB44F" w14:textId="77777777" w:rsidR="00B74803" w:rsidRDefault="006B7311">
      <w:pPr>
        <w:rPr>
          <w:color w:val="333333"/>
          <w:shd w:val="clear" w:color="auto" w:fill="FFFFFF"/>
        </w:rPr>
      </w:pPr>
      <w:proofErr w:type="spellStart"/>
      <w:r>
        <w:rPr>
          <w:b/>
          <w:bCs/>
          <w:color w:val="333333"/>
          <w:shd w:val="clear" w:color="auto" w:fill="FFFFFF"/>
        </w:rPr>
        <w:t>Перви́чный</w:t>
      </w:r>
      <w:proofErr w:type="spellEnd"/>
      <w:r>
        <w:rPr>
          <w:b/>
          <w:bCs/>
          <w:color w:val="333333"/>
          <w:shd w:val="clear" w:color="auto" w:fill="FFFFFF"/>
        </w:rPr>
        <w:t xml:space="preserve"> ключ</w:t>
      </w:r>
      <w:r>
        <w:rPr>
          <w:color w:val="333333"/>
          <w:shd w:val="clear" w:color="auto" w:fill="FFFFFF"/>
        </w:rPr>
        <w:t> (</w:t>
      </w:r>
      <w:hyperlink r:id="rId163" w:tgtFrame="Английский язык">
        <w:r>
          <w:rPr>
            <w:rStyle w:val="Hyperlink"/>
            <w:shd w:val="clear" w:color="auto" w:fill="FFFFFF"/>
          </w:rPr>
          <w:t>англ.</w:t>
        </w:r>
      </w:hyperlink>
      <w:r>
        <w:rPr>
          <w:color w:val="333333"/>
          <w:shd w:val="clear" w:color="auto" w:fill="FFFFFF"/>
        </w:rPr>
        <w:t> </w:t>
      </w:r>
      <w:r>
        <w:rPr>
          <w:i/>
          <w:iCs/>
          <w:color w:val="333333"/>
          <w:shd w:val="clear" w:color="auto" w:fill="FFFFFF"/>
          <w:lang w:val="en-US"/>
        </w:rPr>
        <w:t>primary</w:t>
      </w:r>
      <w:r>
        <w:rPr>
          <w:i/>
          <w:iCs/>
          <w:color w:val="333333"/>
          <w:shd w:val="clear" w:color="auto" w:fill="FFFFFF"/>
        </w:rPr>
        <w:t xml:space="preserve"> </w:t>
      </w:r>
      <w:r>
        <w:rPr>
          <w:i/>
          <w:iCs/>
          <w:color w:val="333333"/>
          <w:shd w:val="clear" w:color="auto" w:fill="FFFFFF"/>
          <w:lang w:val="en-US"/>
        </w:rPr>
        <w:t>key</w:t>
      </w:r>
      <w:r>
        <w:rPr>
          <w:color w:val="333333"/>
          <w:shd w:val="clear" w:color="auto" w:fill="FFFFFF"/>
        </w:rPr>
        <w:t>) — в </w:t>
      </w:r>
      <w:hyperlink r:id="rId164" w:tgtFrame="Реляционная модель данных">
        <w:r>
          <w:rPr>
            <w:rStyle w:val="Hyperlink"/>
            <w:shd w:val="clear" w:color="auto" w:fill="FFFFFF"/>
          </w:rPr>
          <w:t>реляционной модели данных</w:t>
        </w:r>
      </w:hyperlink>
      <w:r>
        <w:rPr>
          <w:color w:val="333333"/>
          <w:shd w:val="clear" w:color="auto" w:fill="FFFFFF"/>
        </w:rPr>
        <w:t> один из </w:t>
      </w:r>
      <w:hyperlink r:id="rId165" w:tgtFrame="Потенциальный ключ">
        <w:r>
          <w:rPr>
            <w:rStyle w:val="Hyperlink"/>
            <w:shd w:val="clear" w:color="auto" w:fill="FFFFFF"/>
          </w:rPr>
          <w:t>потенциальных ключей</w:t>
        </w:r>
      </w:hyperlink>
      <w:r>
        <w:rPr>
          <w:color w:val="333333"/>
          <w:shd w:val="clear" w:color="auto" w:fill="FFFFFF"/>
        </w:rPr>
        <w:t> </w:t>
      </w:r>
      <w:hyperlink r:id="rId166" w:tgtFrame="Отношение (реляционная модель)">
        <w:r>
          <w:rPr>
            <w:rStyle w:val="Hyperlink"/>
            <w:shd w:val="clear" w:color="auto" w:fill="FFFFFF"/>
          </w:rPr>
          <w:t>отношения</w:t>
        </w:r>
      </w:hyperlink>
      <w:r>
        <w:rPr>
          <w:color w:val="333333"/>
          <w:shd w:val="clear" w:color="auto" w:fill="FFFFFF"/>
        </w:rPr>
        <w:t>, выбранный в качестве основного ключа (или ключа по умолчанию).</w:t>
      </w:r>
    </w:p>
    <w:p w14:paraId="4CD418F5" w14:textId="77777777" w:rsidR="00B74803" w:rsidRDefault="006B7311">
      <w:pPr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Если в </w:t>
      </w:r>
      <w:hyperlink r:id="rId167" w:tgtFrame="Отношение (реляционная модель)">
        <w:r>
          <w:rPr>
            <w:rStyle w:val="Hyperlink"/>
            <w:shd w:val="clear" w:color="auto" w:fill="FFFFFF"/>
          </w:rPr>
          <w:t>отношении</w:t>
        </w:r>
      </w:hyperlink>
      <w:r>
        <w:rPr>
          <w:color w:val="333333"/>
          <w:shd w:val="clear" w:color="auto" w:fill="FFFFFF"/>
        </w:rPr>
        <w:t> имеется единственный потенциальный ключ, он является и первичным ключом. Если потенциальных ключей несколько, один из них выбирается в качестве первичного, а другие называют «альтернативными».</w:t>
      </w:r>
    </w:p>
    <w:p w14:paraId="7FCE5C2C" w14:textId="77777777" w:rsidR="00B74803" w:rsidRDefault="00B74803">
      <w:pPr>
        <w:rPr>
          <w:color w:val="333333"/>
          <w:shd w:val="clear" w:color="auto" w:fill="FFFFFF"/>
        </w:rPr>
      </w:pPr>
    </w:p>
    <w:p w14:paraId="2AB2F6C7" w14:textId="77777777" w:rsidR="00B74803" w:rsidRDefault="006B7311">
      <w:pPr>
        <w:pStyle w:val="Heading2"/>
        <w:rPr>
          <w:rStyle w:val="InternetLink"/>
        </w:rPr>
      </w:pPr>
      <w:hyperlink r:id="rId168">
        <w:r>
          <w:rPr>
            <w:rStyle w:val="Hyperlink"/>
          </w:rPr>
          <w:t>Связи между таблицами базы данных</w:t>
        </w:r>
      </w:hyperlink>
    </w:p>
    <w:p w14:paraId="2EB1EE43" w14:textId="77777777" w:rsidR="00B74803" w:rsidRDefault="00B74803">
      <w:pPr>
        <w:rPr>
          <w:color w:val="333333"/>
          <w:shd w:val="clear" w:color="auto" w:fill="FFFFFF"/>
        </w:rPr>
      </w:pPr>
    </w:p>
    <w:p w14:paraId="7B0E3C21" w14:textId="77777777" w:rsidR="00B74803" w:rsidRDefault="006B7311">
      <w:pPr>
        <w:numPr>
          <w:ilvl w:val="0"/>
          <w:numId w:val="19"/>
        </w:numPr>
        <w:shd w:val="clear" w:color="auto" w:fill="FFFFFF"/>
        <w:spacing w:after="90" w:line="240" w:lineRule="auto"/>
        <w:rPr>
          <w:rFonts w:ascii="Arial" w:eastAsia="Times New Roman" w:hAnsi="Arial" w:cs="Arial"/>
          <w:color w:val="333333"/>
          <w:lang w:eastAsia="ru-RU"/>
        </w:rPr>
      </w:pPr>
      <w:r>
        <w:rPr>
          <w:rFonts w:ascii="Arial" w:eastAsia="Times New Roman" w:hAnsi="Arial" w:cs="Arial"/>
          <w:color w:val="333333"/>
          <w:lang w:eastAsia="ru-RU"/>
        </w:rPr>
        <w:t>Многие ко многим.</w:t>
      </w:r>
    </w:p>
    <w:p w14:paraId="6C25BC3D" w14:textId="77777777" w:rsidR="00B74803" w:rsidRDefault="006B7311">
      <w:pPr>
        <w:numPr>
          <w:ilvl w:val="0"/>
          <w:numId w:val="19"/>
        </w:numPr>
        <w:shd w:val="clear" w:color="auto" w:fill="FFFFFF"/>
        <w:spacing w:before="90" w:after="90" w:line="240" w:lineRule="auto"/>
        <w:rPr>
          <w:rFonts w:ascii="Arial" w:eastAsia="Times New Roman" w:hAnsi="Arial" w:cs="Arial"/>
          <w:color w:val="333333"/>
          <w:lang w:eastAsia="ru-RU"/>
        </w:rPr>
      </w:pPr>
      <w:r>
        <w:rPr>
          <w:rFonts w:ascii="Arial" w:eastAsia="Times New Roman" w:hAnsi="Arial" w:cs="Arial"/>
          <w:color w:val="333333"/>
          <w:lang w:eastAsia="ru-RU"/>
        </w:rPr>
        <w:t>Один ко многим.</w:t>
      </w:r>
      <w:r>
        <w:rPr>
          <w:rFonts w:ascii="Arial" w:eastAsia="Times New Roman" w:hAnsi="Arial" w:cs="Arial"/>
          <w:color w:val="333333"/>
          <w:lang w:eastAsia="ru-RU"/>
        </w:rPr>
        <w:br/>
      </w:r>
    </w:p>
    <w:p w14:paraId="7EB372E8" w14:textId="77777777" w:rsidR="00B74803" w:rsidRDefault="006B7311">
      <w:pPr>
        <w:numPr>
          <w:ilvl w:val="1"/>
          <w:numId w:val="19"/>
        </w:numPr>
        <w:shd w:val="clear" w:color="auto" w:fill="FFFFFF"/>
        <w:spacing w:after="90" w:line="240" w:lineRule="auto"/>
        <w:rPr>
          <w:rFonts w:ascii="Arial" w:eastAsia="Times New Roman" w:hAnsi="Arial" w:cs="Arial"/>
          <w:color w:val="333333"/>
          <w:lang w:eastAsia="ru-RU"/>
        </w:rPr>
      </w:pPr>
      <w:r>
        <w:rPr>
          <w:rFonts w:ascii="Arial" w:eastAsia="Times New Roman" w:hAnsi="Arial" w:cs="Arial"/>
          <w:color w:val="333333"/>
          <w:lang w:eastAsia="ru-RU"/>
        </w:rPr>
        <w:t>с обязательной связью;</w:t>
      </w:r>
    </w:p>
    <w:p w14:paraId="454C2D23" w14:textId="77777777" w:rsidR="00B74803" w:rsidRDefault="006B7311">
      <w:pPr>
        <w:numPr>
          <w:ilvl w:val="1"/>
          <w:numId w:val="19"/>
        </w:numPr>
        <w:shd w:val="clear" w:color="auto" w:fill="FFFFFF"/>
        <w:spacing w:before="90" w:after="0" w:line="240" w:lineRule="auto"/>
        <w:rPr>
          <w:rFonts w:ascii="Arial" w:eastAsia="Times New Roman" w:hAnsi="Arial" w:cs="Arial"/>
          <w:color w:val="333333"/>
          <w:lang w:eastAsia="ru-RU"/>
        </w:rPr>
      </w:pPr>
      <w:r>
        <w:rPr>
          <w:rFonts w:ascii="Arial" w:eastAsia="Times New Roman" w:hAnsi="Arial" w:cs="Arial"/>
          <w:color w:val="333333"/>
          <w:lang w:eastAsia="ru-RU"/>
        </w:rPr>
        <w:t>с необязательной связью;</w:t>
      </w:r>
    </w:p>
    <w:p w14:paraId="166C5F20" w14:textId="77777777" w:rsidR="00B74803" w:rsidRDefault="006B7311">
      <w:pPr>
        <w:numPr>
          <w:ilvl w:val="0"/>
          <w:numId w:val="19"/>
        </w:numPr>
        <w:shd w:val="clear" w:color="auto" w:fill="FFFFFF"/>
        <w:spacing w:before="90" w:after="0" w:line="240" w:lineRule="auto"/>
        <w:rPr>
          <w:rFonts w:ascii="Arial" w:eastAsia="Times New Roman" w:hAnsi="Arial" w:cs="Arial"/>
          <w:color w:val="333333"/>
          <w:lang w:eastAsia="ru-RU"/>
        </w:rPr>
      </w:pPr>
      <w:r>
        <w:rPr>
          <w:rFonts w:ascii="Arial" w:eastAsia="Times New Roman" w:hAnsi="Arial" w:cs="Arial"/>
          <w:color w:val="333333"/>
          <w:lang w:eastAsia="ru-RU"/>
        </w:rPr>
        <w:t>Один к одному.</w:t>
      </w:r>
      <w:r>
        <w:rPr>
          <w:rFonts w:ascii="Arial" w:eastAsia="Times New Roman" w:hAnsi="Arial" w:cs="Arial"/>
          <w:color w:val="333333"/>
          <w:lang w:eastAsia="ru-RU"/>
        </w:rPr>
        <w:br/>
      </w:r>
    </w:p>
    <w:p w14:paraId="568A0612" w14:textId="77777777" w:rsidR="00B74803" w:rsidRDefault="006B7311">
      <w:pPr>
        <w:numPr>
          <w:ilvl w:val="1"/>
          <w:numId w:val="19"/>
        </w:numPr>
        <w:shd w:val="clear" w:color="auto" w:fill="FFFFFF"/>
        <w:spacing w:after="90" w:line="240" w:lineRule="auto"/>
        <w:rPr>
          <w:rFonts w:ascii="Arial" w:eastAsia="Times New Roman" w:hAnsi="Arial" w:cs="Arial"/>
          <w:color w:val="333333"/>
          <w:lang w:eastAsia="ru-RU"/>
        </w:rPr>
      </w:pPr>
      <w:r>
        <w:rPr>
          <w:rFonts w:ascii="Arial" w:eastAsia="Times New Roman" w:hAnsi="Arial" w:cs="Arial"/>
          <w:color w:val="333333"/>
          <w:lang w:eastAsia="ru-RU"/>
        </w:rPr>
        <w:t>с обязательной связью;</w:t>
      </w:r>
    </w:p>
    <w:p w14:paraId="0817CA44" w14:textId="77777777" w:rsidR="00B74803" w:rsidRDefault="006B7311">
      <w:pPr>
        <w:numPr>
          <w:ilvl w:val="1"/>
          <w:numId w:val="19"/>
        </w:numPr>
        <w:shd w:val="clear" w:color="auto" w:fill="FFFFFF"/>
        <w:spacing w:before="90" w:after="0" w:line="240" w:lineRule="auto"/>
        <w:rPr>
          <w:rFonts w:ascii="Arial" w:eastAsia="Times New Roman" w:hAnsi="Arial" w:cs="Arial"/>
          <w:color w:val="333333"/>
          <w:lang w:eastAsia="ru-RU"/>
        </w:rPr>
      </w:pPr>
      <w:r>
        <w:rPr>
          <w:rFonts w:ascii="Arial" w:eastAsia="Times New Roman" w:hAnsi="Arial" w:cs="Arial"/>
          <w:color w:val="333333"/>
          <w:lang w:eastAsia="ru-RU"/>
        </w:rPr>
        <w:t>с необязательной связью;</w:t>
      </w:r>
    </w:p>
    <w:p w14:paraId="13B7517F" w14:textId="77777777" w:rsidR="00B74803" w:rsidRDefault="00B74803">
      <w:pPr>
        <w:rPr>
          <w:color w:val="333333"/>
          <w:shd w:val="clear" w:color="auto" w:fill="FFFFFF"/>
        </w:rPr>
      </w:pPr>
    </w:p>
    <w:p w14:paraId="7ABE30DA" w14:textId="77777777" w:rsidR="00B74803" w:rsidRDefault="006B7311">
      <w:pPr>
        <w:pStyle w:val="Heading2"/>
        <w:rPr>
          <w:rFonts w:ascii="apple-system;BlinkMacSystemFont" w:hAnsi="apple-system;BlinkMacSystemFont"/>
          <w:color w:val="000000"/>
          <w:sz w:val="24"/>
          <w:shd w:val="clear" w:color="auto" w:fill="FFFFFF"/>
        </w:rPr>
      </w:pPr>
      <w:r>
        <w:rPr>
          <w:rFonts w:ascii="apple-system;BlinkMacSystemFont" w:hAnsi="apple-system;BlinkMacSystemFont"/>
          <w:color w:val="000000"/>
          <w:sz w:val="24"/>
          <w:shd w:val="clear" w:color="auto" w:fill="FFFFFF"/>
        </w:rPr>
        <w:t xml:space="preserve">Виды репликации (архивирования) БД на примере </w:t>
      </w:r>
      <w:proofErr w:type="spellStart"/>
      <w:r>
        <w:rPr>
          <w:rFonts w:ascii="apple-system;BlinkMacSystemFont" w:hAnsi="apple-system;BlinkMacSystemFont"/>
          <w:color w:val="000000"/>
          <w:sz w:val="24"/>
          <w:shd w:val="clear" w:color="auto" w:fill="FFFFFF"/>
        </w:rPr>
        <w:t>Postgres</w:t>
      </w:r>
      <w:proofErr w:type="spellEnd"/>
    </w:p>
    <w:tbl>
      <w:tblPr>
        <w:tblW w:w="10068" w:type="dxa"/>
        <w:tblInd w:w="195" w:type="dxa"/>
        <w:tblLayout w:type="fixed"/>
        <w:tblCellMar>
          <w:top w:w="90" w:type="dxa"/>
          <w:left w:w="195" w:type="dxa"/>
          <w:bottom w:w="90" w:type="dxa"/>
          <w:right w:w="195" w:type="dxa"/>
        </w:tblCellMar>
        <w:tblLook w:val="04A0" w:firstRow="1" w:lastRow="0" w:firstColumn="1" w:lastColumn="0" w:noHBand="0" w:noVBand="1"/>
      </w:tblPr>
      <w:tblGrid>
        <w:gridCol w:w="1121"/>
        <w:gridCol w:w="8947"/>
      </w:tblGrid>
      <w:tr w:rsidR="00B74803" w14:paraId="0BD0250D" w14:textId="77777777">
        <w:trPr>
          <w:tblHeader/>
        </w:trPr>
        <w:tc>
          <w:tcPr>
            <w:tcW w:w="11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D65127B" w14:textId="77777777" w:rsidR="00B74803" w:rsidRDefault="006B7311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>вид</w:t>
            </w:r>
          </w:p>
        </w:tc>
        <w:tc>
          <w:tcPr>
            <w:tcW w:w="89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982D91D" w14:textId="77777777" w:rsidR="00B74803" w:rsidRDefault="006B7311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>особенности</w:t>
            </w:r>
          </w:p>
        </w:tc>
      </w:tr>
      <w:tr w:rsidR="00B74803" w:rsidRPr="00775302" w14:paraId="452C70C5" w14:textId="77777777">
        <w:tc>
          <w:tcPr>
            <w:tcW w:w="11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B2A0C55" w14:textId="77777777" w:rsidR="00B74803" w:rsidRDefault="006B7311">
            <w:pPr>
              <w:pStyle w:val="a5"/>
              <w:rPr>
                <w:color w:val="000000"/>
              </w:rPr>
            </w:pPr>
            <w:r>
              <w:rPr>
                <w:color w:val="000000"/>
              </w:rPr>
              <w:t>Логическая</w:t>
            </w:r>
          </w:p>
        </w:tc>
        <w:tc>
          <w:tcPr>
            <w:tcW w:w="89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72803F4" w14:textId="77777777" w:rsidR="00B74803" w:rsidRPr="009F7052" w:rsidRDefault="006B7311">
            <w:pPr>
              <w:pStyle w:val="a5"/>
              <w:rPr>
                <w:color w:val="000000"/>
                <w:lang w:val="en-US"/>
              </w:rPr>
            </w:pPr>
            <w:proofErr w:type="spellStart"/>
            <w:r w:rsidRPr="009F7052">
              <w:rPr>
                <w:color w:val="000000"/>
                <w:lang w:val="en-US"/>
              </w:rPr>
              <w:t>pg_dump</w:t>
            </w:r>
            <w:proofErr w:type="spellEnd"/>
            <w:r w:rsidRPr="009F7052">
              <w:rPr>
                <w:color w:val="000000"/>
                <w:lang w:val="en-US"/>
              </w:rPr>
              <w:t xml:space="preserve">, </w:t>
            </w:r>
            <w:proofErr w:type="spellStart"/>
            <w:r w:rsidRPr="009F7052">
              <w:rPr>
                <w:color w:val="000000"/>
                <w:lang w:val="en-US"/>
              </w:rPr>
              <w:t>pg_dumpall</w:t>
            </w:r>
            <w:proofErr w:type="spellEnd"/>
            <w:r w:rsidRPr="009F7052">
              <w:rPr>
                <w:color w:val="000000"/>
                <w:lang w:val="en-US"/>
              </w:rPr>
              <w:t xml:space="preserve">, </w:t>
            </w:r>
            <w:proofErr w:type="spellStart"/>
            <w:r w:rsidRPr="009F7052">
              <w:rPr>
                <w:color w:val="000000"/>
                <w:lang w:val="en-US"/>
              </w:rPr>
              <w:t>pg_resore</w:t>
            </w:r>
            <w:proofErr w:type="spellEnd"/>
          </w:p>
        </w:tc>
      </w:tr>
      <w:tr w:rsidR="00B74803" w14:paraId="121AFDCA" w14:textId="77777777">
        <w:tc>
          <w:tcPr>
            <w:tcW w:w="11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4EF1A32" w14:textId="77777777" w:rsidR="00B74803" w:rsidRPr="009F7052" w:rsidRDefault="00B74803">
            <w:pPr>
              <w:pStyle w:val="a5"/>
              <w:rPr>
                <w:color w:val="000000"/>
                <w:sz w:val="4"/>
                <w:szCs w:val="4"/>
                <w:lang w:val="en-US"/>
              </w:rPr>
            </w:pPr>
          </w:p>
        </w:tc>
        <w:tc>
          <w:tcPr>
            <w:tcW w:w="89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3CCC7D4" w14:textId="77777777" w:rsidR="00B74803" w:rsidRDefault="006B7311">
            <w:pPr>
              <w:pStyle w:val="a5"/>
              <w:rPr>
                <w:color w:val="000000"/>
              </w:rPr>
            </w:pPr>
            <w:r>
              <w:rPr>
                <w:color w:val="000000"/>
              </w:rPr>
              <w:t>- клиент к базе. требуются права на копируемые таблицы.</w:t>
            </w:r>
          </w:p>
        </w:tc>
      </w:tr>
      <w:tr w:rsidR="00B74803" w14:paraId="1679A4B5" w14:textId="77777777">
        <w:tc>
          <w:tcPr>
            <w:tcW w:w="11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086E5E8" w14:textId="77777777" w:rsidR="00B74803" w:rsidRDefault="00B74803">
            <w:pPr>
              <w:pStyle w:val="a5"/>
              <w:rPr>
                <w:color w:val="000000"/>
                <w:sz w:val="4"/>
                <w:szCs w:val="4"/>
              </w:rPr>
            </w:pPr>
          </w:p>
        </w:tc>
        <w:tc>
          <w:tcPr>
            <w:tcW w:w="89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22EBF9C" w14:textId="77777777" w:rsidR="00B74803" w:rsidRDefault="006B7311">
            <w:pPr>
              <w:pStyle w:val="a5"/>
              <w:rPr>
                <w:color w:val="000000"/>
              </w:rPr>
            </w:pPr>
            <w:r>
              <w:rPr>
                <w:color w:val="000000"/>
              </w:rPr>
              <w:t>- дамп базы можно загрузить в более новые версии или на серверы с другой архитектурой</w:t>
            </w:r>
          </w:p>
        </w:tc>
      </w:tr>
      <w:tr w:rsidR="00B74803" w14:paraId="7D32BA9F" w14:textId="77777777">
        <w:tc>
          <w:tcPr>
            <w:tcW w:w="11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3B06FD8" w14:textId="77777777" w:rsidR="00B74803" w:rsidRDefault="00B74803">
            <w:pPr>
              <w:pStyle w:val="a5"/>
              <w:rPr>
                <w:color w:val="000000"/>
                <w:sz w:val="4"/>
                <w:szCs w:val="4"/>
              </w:rPr>
            </w:pPr>
          </w:p>
        </w:tc>
        <w:tc>
          <w:tcPr>
            <w:tcW w:w="89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2BFA53C" w14:textId="77777777" w:rsidR="00B74803" w:rsidRDefault="006B7311">
            <w:pPr>
              <w:pStyle w:val="a5"/>
              <w:rPr>
                <w:color w:val="000000"/>
              </w:rPr>
            </w:pPr>
            <w:r>
              <w:rPr>
                <w:color w:val="000000"/>
              </w:rPr>
              <w:t>- восстановление большой базы будет занимать много времени по сравнению с физической репликацией</w:t>
            </w:r>
          </w:p>
        </w:tc>
      </w:tr>
      <w:tr w:rsidR="00B74803" w14:paraId="0E87C8BE" w14:textId="77777777">
        <w:tc>
          <w:tcPr>
            <w:tcW w:w="11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E2E5F13" w14:textId="77777777" w:rsidR="00B74803" w:rsidRDefault="00B74803">
            <w:pPr>
              <w:pStyle w:val="a5"/>
              <w:rPr>
                <w:color w:val="000000"/>
                <w:sz w:val="4"/>
                <w:szCs w:val="4"/>
              </w:rPr>
            </w:pPr>
          </w:p>
        </w:tc>
        <w:tc>
          <w:tcPr>
            <w:tcW w:w="89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402125F" w14:textId="77777777" w:rsidR="00B74803" w:rsidRDefault="006B7311">
            <w:pPr>
              <w:pStyle w:val="a5"/>
              <w:rPr>
                <w:color w:val="000000"/>
              </w:rPr>
            </w:pPr>
            <w:r>
              <w:rPr>
                <w:color w:val="000000"/>
              </w:rPr>
              <w:t>- перед восстановлением саму базу, пользователей надо создать руками</w:t>
            </w:r>
          </w:p>
        </w:tc>
      </w:tr>
      <w:tr w:rsidR="00B74803" w14:paraId="44815E6E" w14:textId="77777777">
        <w:tc>
          <w:tcPr>
            <w:tcW w:w="11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A2CC8D0" w14:textId="77777777" w:rsidR="00B74803" w:rsidRDefault="00B74803">
            <w:pPr>
              <w:pStyle w:val="a5"/>
              <w:rPr>
                <w:color w:val="000000"/>
                <w:sz w:val="4"/>
                <w:szCs w:val="4"/>
              </w:rPr>
            </w:pPr>
          </w:p>
        </w:tc>
        <w:tc>
          <w:tcPr>
            <w:tcW w:w="89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3209858" w14:textId="77777777" w:rsidR="00B74803" w:rsidRDefault="006B7311">
            <w:pPr>
              <w:pStyle w:val="a5"/>
              <w:rPr>
                <w:color w:val="000000"/>
              </w:rPr>
            </w:pPr>
            <w:r>
              <w:rPr>
                <w:color w:val="000000"/>
              </w:rPr>
              <w:t xml:space="preserve">- выгрузка в текстовом формате или в </w:t>
            </w:r>
            <w:proofErr w:type="spellStart"/>
            <w:r>
              <w:rPr>
                <w:color w:val="000000"/>
              </w:rPr>
              <w:t>арив</w:t>
            </w:r>
            <w:proofErr w:type="spellEnd"/>
            <w:r>
              <w:rPr>
                <w:color w:val="000000"/>
              </w:rPr>
              <w:t>. Доступна параллельная выгрузка в архивном формате</w:t>
            </w:r>
          </w:p>
        </w:tc>
      </w:tr>
      <w:tr w:rsidR="00B74803" w14:paraId="73E053FD" w14:textId="77777777">
        <w:tc>
          <w:tcPr>
            <w:tcW w:w="11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210828B" w14:textId="77777777" w:rsidR="00B74803" w:rsidRDefault="006B7311">
            <w:pPr>
              <w:pStyle w:val="a5"/>
              <w:rPr>
                <w:color w:val="000000"/>
              </w:rPr>
            </w:pPr>
            <w:r>
              <w:rPr>
                <w:color w:val="000000"/>
              </w:rPr>
              <w:t>Физическая</w:t>
            </w:r>
          </w:p>
        </w:tc>
        <w:tc>
          <w:tcPr>
            <w:tcW w:w="89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E6CED81" w14:textId="77777777" w:rsidR="00B74803" w:rsidRDefault="006B7311">
            <w:pPr>
              <w:pStyle w:val="a5"/>
              <w:rPr>
                <w:color w:val="000000"/>
              </w:rPr>
            </w:pPr>
            <w:r>
              <w:rPr>
                <w:color w:val="000000"/>
              </w:rPr>
              <w:t xml:space="preserve">- Копируется каталог с данными после </w:t>
            </w:r>
            <w:proofErr w:type="spellStart"/>
            <w:r>
              <w:rPr>
                <w:color w:val="000000"/>
              </w:rPr>
              <w:t>отстановки</w:t>
            </w:r>
            <w:proofErr w:type="spellEnd"/>
            <w:r>
              <w:rPr>
                <w:color w:val="000000"/>
              </w:rPr>
              <w:t xml:space="preserve"> БД</w:t>
            </w:r>
          </w:p>
        </w:tc>
      </w:tr>
      <w:tr w:rsidR="00B74803" w14:paraId="77D8631C" w14:textId="77777777">
        <w:tc>
          <w:tcPr>
            <w:tcW w:w="11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00300DB" w14:textId="77777777" w:rsidR="00B74803" w:rsidRDefault="00B74803">
            <w:pPr>
              <w:pStyle w:val="a5"/>
              <w:rPr>
                <w:color w:val="000000"/>
                <w:sz w:val="4"/>
                <w:szCs w:val="4"/>
              </w:rPr>
            </w:pPr>
          </w:p>
        </w:tc>
        <w:tc>
          <w:tcPr>
            <w:tcW w:w="89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E44936D" w14:textId="77777777" w:rsidR="00B74803" w:rsidRDefault="006B7311">
            <w:pPr>
              <w:pStyle w:val="a5"/>
              <w:rPr>
                <w:color w:val="000000"/>
              </w:rPr>
            </w:pPr>
            <w:r>
              <w:rPr>
                <w:color w:val="000000"/>
              </w:rPr>
              <w:t xml:space="preserve">- Или создать </w:t>
            </w:r>
            <w:proofErr w:type="spellStart"/>
            <w:r>
              <w:rPr>
                <w:color w:val="000000"/>
              </w:rPr>
              <w:t>checkpoint</w:t>
            </w:r>
            <w:proofErr w:type="spellEnd"/>
            <w:r>
              <w:rPr>
                <w:color w:val="000000"/>
              </w:rPr>
              <w:t xml:space="preserve">, сделать </w:t>
            </w:r>
            <w:proofErr w:type="spellStart"/>
            <w:r>
              <w:rPr>
                <w:color w:val="000000"/>
              </w:rPr>
              <w:t>снепшот</w:t>
            </w:r>
            <w:proofErr w:type="spellEnd"/>
            <w:r>
              <w:rPr>
                <w:color w:val="000000"/>
              </w:rPr>
              <w:t xml:space="preserve"> и восстанавливать из </w:t>
            </w:r>
            <w:proofErr w:type="spellStart"/>
            <w:r>
              <w:rPr>
                <w:color w:val="000000"/>
              </w:rPr>
              <w:t>снепшота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B74803" w14:paraId="47CDD1A8" w14:textId="77777777">
        <w:tc>
          <w:tcPr>
            <w:tcW w:w="11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35F1EC6" w14:textId="77777777" w:rsidR="00B74803" w:rsidRDefault="00B74803">
            <w:pPr>
              <w:pStyle w:val="a5"/>
              <w:rPr>
                <w:color w:val="000000"/>
                <w:sz w:val="4"/>
                <w:szCs w:val="4"/>
              </w:rPr>
            </w:pPr>
          </w:p>
        </w:tc>
        <w:tc>
          <w:tcPr>
            <w:tcW w:w="89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32C5BE3" w14:textId="77777777" w:rsidR="00B74803" w:rsidRDefault="006B7311">
            <w:pPr>
              <w:pStyle w:val="a5"/>
              <w:rPr>
                <w:color w:val="000000"/>
              </w:rPr>
            </w:pPr>
            <w:r>
              <w:rPr>
                <w:color w:val="000000"/>
              </w:rPr>
              <w:t xml:space="preserve">База будет </w:t>
            </w:r>
            <w:proofErr w:type="gramStart"/>
            <w:r>
              <w:rPr>
                <w:color w:val="000000"/>
              </w:rPr>
              <w:t>считать</w:t>
            </w:r>
            <w:proofErr w:type="gramEnd"/>
            <w:r>
              <w:rPr>
                <w:color w:val="000000"/>
              </w:rPr>
              <w:t xml:space="preserve"> что в момент снятия </w:t>
            </w:r>
            <w:proofErr w:type="spellStart"/>
            <w:r>
              <w:rPr>
                <w:color w:val="000000"/>
              </w:rPr>
              <w:t>снепшота</w:t>
            </w:r>
            <w:proofErr w:type="spellEnd"/>
            <w:r>
              <w:rPr>
                <w:color w:val="000000"/>
              </w:rPr>
              <w:t xml:space="preserve"> она была </w:t>
            </w:r>
            <w:proofErr w:type="spellStart"/>
            <w:r>
              <w:rPr>
                <w:color w:val="000000"/>
              </w:rPr>
              <w:t>аварийно</w:t>
            </w:r>
            <w:proofErr w:type="spellEnd"/>
            <w:r>
              <w:rPr>
                <w:color w:val="000000"/>
              </w:rPr>
              <w:t xml:space="preserve"> выключена.</w:t>
            </w:r>
          </w:p>
        </w:tc>
      </w:tr>
      <w:tr w:rsidR="00B74803" w14:paraId="1CE2334E" w14:textId="77777777">
        <w:tc>
          <w:tcPr>
            <w:tcW w:w="11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DF0EABB" w14:textId="77777777" w:rsidR="00B74803" w:rsidRDefault="00B74803">
            <w:pPr>
              <w:pStyle w:val="a5"/>
              <w:rPr>
                <w:color w:val="000000"/>
                <w:sz w:val="4"/>
                <w:szCs w:val="4"/>
              </w:rPr>
            </w:pPr>
          </w:p>
        </w:tc>
        <w:tc>
          <w:tcPr>
            <w:tcW w:w="89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E69D376" w14:textId="77777777" w:rsidR="00B74803" w:rsidRDefault="006B7311">
            <w:pPr>
              <w:pStyle w:val="a5"/>
              <w:rPr>
                <w:color w:val="000000"/>
              </w:rPr>
            </w:pPr>
            <w:r>
              <w:rPr>
                <w:color w:val="000000"/>
              </w:rPr>
              <w:t>Будет накатываться журнал WAL</w:t>
            </w:r>
          </w:p>
        </w:tc>
      </w:tr>
      <w:tr w:rsidR="00B74803" w14:paraId="085B9BDF" w14:textId="77777777">
        <w:tc>
          <w:tcPr>
            <w:tcW w:w="11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CD6FE38" w14:textId="77777777" w:rsidR="00B74803" w:rsidRDefault="00B74803">
            <w:pPr>
              <w:pStyle w:val="a5"/>
              <w:rPr>
                <w:color w:val="000000"/>
                <w:sz w:val="4"/>
                <w:szCs w:val="4"/>
              </w:rPr>
            </w:pPr>
          </w:p>
        </w:tc>
        <w:tc>
          <w:tcPr>
            <w:tcW w:w="89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EE37DBD" w14:textId="77777777" w:rsidR="00B74803" w:rsidRDefault="006B7311">
            <w:pPr>
              <w:pStyle w:val="a5"/>
              <w:rPr>
                <w:color w:val="000000"/>
              </w:rPr>
            </w:pPr>
            <w:r>
              <w:rPr>
                <w:color w:val="000000"/>
              </w:rPr>
              <w:t xml:space="preserve">Файлы данных, табличные пространства, журналы должны находиться на </w:t>
            </w:r>
            <w:proofErr w:type="spellStart"/>
            <w:r>
              <w:rPr>
                <w:color w:val="000000"/>
              </w:rPr>
              <w:t>обном</w:t>
            </w:r>
            <w:proofErr w:type="spellEnd"/>
            <w:r>
              <w:rPr>
                <w:color w:val="000000"/>
              </w:rPr>
              <w:t xml:space="preserve"> разделе, т.к. снимок должен</w:t>
            </w:r>
          </w:p>
        </w:tc>
      </w:tr>
      <w:tr w:rsidR="00B74803" w14:paraId="5D99C855" w14:textId="77777777">
        <w:tc>
          <w:tcPr>
            <w:tcW w:w="11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D77762E" w14:textId="77777777" w:rsidR="00B74803" w:rsidRDefault="00B74803">
            <w:pPr>
              <w:pStyle w:val="a5"/>
              <w:rPr>
                <w:color w:val="000000"/>
                <w:sz w:val="4"/>
                <w:szCs w:val="4"/>
              </w:rPr>
            </w:pPr>
          </w:p>
        </w:tc>
        <w:tc>
          <w:tcPr>
            <w:tcW w:w="89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AFD9715" w14:textId="77777777" w:rsidR="00B74803" w:rsidRDefault="006B7311">
            <w:pPr>
              <w:pStyle w:val="a5"/>
              <w:rPr>
                <w:color w:val="000000"/>
              </w:rPr>
            </w:pPr>
            <w:r>
              <w:rPr>
                <w:color w:val="000000"/>
              </w:rPr>
              <w:t>быть одновременным</w:t>
            </w:r>
          </w:p>
        </w:tc>
      </w:tr>
      <w:tr w:rsidR="00B74803" w14:paraId="6FA06EF2" w14:textId="77777777">
        <w:tc>
          <w:tcPr>
            <w:tcW w:w="11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FA75E8F" w14:textId="77777777" w:rsidR="00B74803" w:rsidRDefault="00B74803">
            <w:pPr>
              <w:pStyle w:val="a5"/>
              <w:rPr>
                <w:color w:val="000000"/>
                <w:sz w:val="4"/>
                <w:szCs w:val="4"/>
              </w:rPr>
            </w:pPr>
          </w:p>
        </w:tc>
        <w:tc>
          <w:tcPr>
            <w:tcW w:w="89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2E3938E" w14:textId="77777777" w:rsidR="00B74803" w:rsidRDefault="006B7311">
            <w:pPr>
              <w:pStyle w:val="a5"/>
              <w:rPr>
                <w:color w:val="000000"/>
              </w:rPr>
            </w:pPr>
            <w:r>
              <w:rPr>
                <w:color w:val="000000"/>
              </w:rPr>
              <w:t xml:space="preserve">- </w:t>
            </w:r>
            <w:proofErr w:type="spellStart"/>
            <w:r>
              <w:rPr>
                <w:color w:val="000000"/>
              </w:rPr>
              <w:t>rsync</w:t>
            </w:r>
            <w:proofErr w:type="spellEnd"/>
            <w:r>
              <w:rPr>
                <w:color w:val="000000"/>
              </w:rPr>
              <w:t xml:space="preserve"> + </w:t>
            </w:r>
            <w:proofErr w:type="spellStart"/>
            <w:r>
              <w:rPr>
                <w:color w:val="000000"/>
              </w:rPr>
              <w:t>rsync</w:t>
            </w:r>
            <w:proofErr w:type="spellEnd"/>
            <w:r>
              <w:rPr>
                <w:color w:val="000000"/>
              </w:rPr>
              <w:t xml:space="preserve"> --</w:t>
            </w:r>
            <w:proofErr w:type="spellStart"/>
            <w:r>
              <w:rPr>
                <w:color w:val="000000"/>
              </w:rPr>
              <w:t>checksum</w:t>
            </w:r>
            <w:proofErr w:type="spellEnd"/>
          </w:p>
        </w:tc>
      </w:tr>
      <w:tr w:rsidR="00B74803" w14:paraId="1ED6E109" w14:textId="77777777">
        <w:tc>
          <w:tcPr>
            <w:tcW w:w="11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8CD3B3D" w14:textId="77777777" w:rsidR="00B74803" w:rsidRDefault="00B74803">
            <w:pPr>
              <w:pStyle w:val="a5"/>
              <w:rPr>
                <w:color w:val="000000"/>
                <w:sz w:val="4"/>
                <w:szCs w:val="4"/>
              </w:rPr>
            </w:pPr>
          </w:p>
        </w:tc>
        <w:tc>
          <w:tcPr>
            <w:tcW w:w="89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46697B5" w14:textId="77777777" w:rsidR="00B74803" w:rsidRDefault="006B7311">
            <w:pPr>
              <w:pStyle w:val="a5"/>
              <w:rPr>
                <w:color w:val="000000"/>
              </w:rPr>
            </w:pPr>
            <w:r>
              <w:rPr>
                <w:color w:val="000000"/>
              </w:rPr>
              <w:t xml:space="preserve">- </w:t>
            </w:r>
            <w:proofErr w:type="spellStart"/>
            <w:r>
              <w:rPr>
                <w:color w:val="000000"/>
              </w:rPr>
              <w:t>pg_basebackup</w:t>
            </w:r>
            <w:proofErr w:type="spellEnd"/>
          </w:p>
        </w:tc>
      </w:tr>
      <w:tr w:rsidR="00B74803" w14:paraId="31808E1F" w14:textId="77777777">
        <w:tc>
          <w:tcPr>
            <w:tcW w:w="11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483C780" w14:textId="77777777" w:rsidR="00B74803" w:rsidRDefault="006B7311">
            <w:pPr>
              <w:pStyle w:val="a5"/>
              <w:rPr>
                <w:color w:val="000000"/>
              </w:rPr>
            </w:pPr>
            <w:r>
              <w:rPr>
                <w:color w:val="000000"/>
              </w:rPr>
              <w:t>Потоковая</w:t>
            </w:r>
          </w:p>
        </w:tc>
        <w:tc>
          <w:tcPr>
            <w:tcW w:w="89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E8939F0" w14:textId="77777777" w:rsidR="00B74803" w:rsidRDefault="006B7311">
            <w:pPr>
              <w:pStyle w:val="a5"/>
              <w:rPr>
                <w:color w:val="000000"/>
              </w:rPr>
            </w:pPr>
            <w:r>
              <w:rPr>
                <w:color w:val="000000"/>
              </w:rPr>
              <w:t xml:space="preserve">- архивирование </w:t>
            </w:r>
            <w:proofErr w:type="spellStart"/>
            <w:r>
              <w:rPr>
                <w:color w:val="000000"/>
              </w:rPr>
              <w:t>wal</w:t>
            </w:r>
            <w:proofErr w:type="spellEnd"/>
            <w:r>
              <w:rPr>
                <w:color w:val="000000"/>
              </w:rPr>
              <w:t xml:space="preserve"> и восстановление из базового архива + из </w:t>
            </w:r>
            <w:proofErr w:type="spellStart"/>
            <w:r>
              <w:rPr>
                <w:color w:val="000000"/>
              </w:rPr>
              <w:t>wal</w:t>
            </w:r>
            <w:proofErr w:type="spellEnd"/>
          </w:p>
        </w:tc>
      </w:tr>
      <w:tr w:rsidR="00B74803" w:rsidRPr="00775302" w14:paraId="665C27A2" w14:textId="77777777">
        <w:tc>
          <w:tcPr>
            <w:tcW w:w="11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BD8FE40" w14:textId="77777777" w:rsidR="00B74803" w:rsidRDefault="00B74803">
            <w:pPr>
              <w:pStyle w:val="a5"/>
              <w:rPr>
                <w:color w:val="000000"/>
                <w:sz w:val="4"/>
                <w:szCs w:val="4"/>
              </w:rPr>
            </w:pPr>
          </w:p>
        </w:tc>
        <w:tc>
          <w:tcPr>
            <w:tcW w:w="89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E9E9F90" w14:textId="77777777" w:rsidR="00B74803" w:rsidRPr="009F7052" w:rsidRDefault="006B7311">
            <w:pPr>
              <w:pStyle w:val="a5"/>
              <w:rPr>
                <w:color w:val="000000"/>
                <w:lang w:val="en-US"/>
              </w:rPr>
            </w:pPr>
            <w:r w:rsidRPr="009F7052">
              <w:rPr>
                <w:color w:val="000000"/>
                <w:lang w:val="en-US"/>
              </w:rPr>
              <w:t xml:space="preserve">- </w:t>
            </w:r>
            <w:r>
              <w:rPr>
                <w:color w:val="000000"/>
              </w:rPr>
              <w:t>нужен</w:t>
            </w:r>
            <w:r w:rsidRPr="009F7052">
              <w:rPr>
                <w:color w:val="000000"/>
                <w:lang w:val="en-US"/>
              </w:rPr>
              <w:t xml:space="preserve"> </w:t>
            </w:r>
            <w:proofErr w:type="spellStart"/>
            <w:r w:rsidRPr="009F7052">
              <w:rPr>
                <w:color w:val="000000"/>
                <w:lang w:val="en-US"/>
              </w:rPr>
              <w:t>wal_level</w:t>
            </w:r>
            <w:proofErr w:type="spellEnd"/>
            <w:r w:rsidRPr="009F7052">
              <w:rPr>
                <w:color w:val="000000"/>
                <w:lang w:val="en-US"/>
              </w:rPr>
              <w:t xml:space="preserve"> </w:t>
            </w:r>
            <w:r>
              <w:rPr>
                <w:color w:val="000000"/>
              </w:rPr>
              <w:t>не</w:t>
            </w:r>
            <w:r w:rsidRPr="009F7052">
              <w:rPr>
                <w:color w:val="000000"/>
                <w:lang w:val="en-US"/>
              </w:rPr>
              <w:t xml:space="preserve"> </w:t>
            </w:r>
            <w:r>
              <w:rPr>
                <w:color w:val="000000"/>
              </w:rPr>
              <w:t>ниже</w:t>
            </w:r>
            <w:r w:rsidRPr="009F7052">
              <w:rPr>
                <w:color w:val="000000"/>
                <w:lang w:val="en-US"/>
              </w:rPr>
              <w:t xml:space="preserve"> replica </w:t>
            </w:r>
            <w:r>
              <w:rPr>
                <w:color w:val="000000"/>
              </w:rPr>
              <w:t>и</w:t>
            </w:r>
            <w:r w:rsidRPr="009F7052">
              <w:rPr>
                <w:color w:val="000000"/>
                <w:lang w:val="en-US"/>
              </w:rPr>
              <w:t xml:space="preserve"> </w:t>
            </w:r>
            <w:proofErr w:type="spellStart"/>
            <w:r w:rsidRPr="009F7052">
              <w:rPr>
                <w:color w:val="000000"/>
                <w:lang w:val="en-US"/>
              </w:rPr>
              <w:t>archive_mode</w:t>
            </w:r>
            <w:proofErr w:type="spellEnd"/>
            <w:r w:rsidRPr="009F7052">
              <w:rPr>
                <w:color w:val="000000"/>
                <w:lang w:val="en-US"/>
              </w:rPr>
              <w:t xml:space="preserve">=on </w:t>
            </w:r>
            <w:r>
              <w:rPr>
                <w:color w:val="000000"/>
              </w:rPr>
              <w:t>и</w:t>
            </w:r>
            <w:r w:rsidRPr="009F7052">
              <w:rPr>
                <w:color w:val="000000"/>
                <w:lang w:val="en-US"/>
              </w:rPr>
              <w:t xml:space="preserve"> </w:t>
            </w:r>
            <w:r>
              <w:rPr>
                <w:color w:val="000000"/>
              </w:rPr>
              <w:t>задать</w:t>
            </w:r>
            <w:r w:rsidRPr="009F7052">
              <w:rPr>
                <w:color w:val="000000"/>
                <w:lang w:val="en-US"/>
              </w:rPr>
              <w:t xml:space="preserve"> </w:t>
            </w:r>
            <w:proofErr w:type="spellStart"/>
            <w:r w:rsidRPr="009F7052">
              <w:rPr>
                <w:color w:val="000000"/>
                <w:lang w:val="en-US"/>
              </w:rPr>
              <w:t>archive_command</w:t>
            </w:r>
            <w:proofErr w:type="spellEnd"/>
          </w:p>
        </w:tc>
      </w:tr>
      <w:tr w:rsidR="00B74803" w14:paraId="10A9DFC3" w14:textId="77777777">
        <w:tc>
          <w:tcPr>
            <w:tcW w:w="11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8696743" w14:textId="77777777" w:rsidR="00B74803" w:rsidRPr="009F7052" w:rsidRDefault="00B74803">
            <w:pPr>
              <w:pStyle w:val="a5"/>
              <w:rPr>
                <w:color w:val="000000"/>
                <w:sz w:val="4"/>
                <w:szCs w:val="4"/>
                <w:lang w:val="en-US"/>
              </w:rPr>
            </w:pPr>
          </w:p>
        </w:tc>
        <w:tc>
          <w:tcPr>
            <w:tcW w:w="89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EAB6761" w14:textId="77777777" w:rsidR="00B74803" w:rsidRDefault="006B7311">
            <w:pPr>
              <w:pStyle w:val="a5"/>
              <w:rPr>
                <w:color w:val="000000"/>
              </w:rPr>
            </w:pPr>
            <w:r>
              <w:rPr>
                <w:color w:val="000000"/>
              </w:rPr>
              <w:t>- архивирование WAL не учитывает изменения конфигурационных файлов. Их нужно архивировать отдельно</w:t>
            </w:r>
          </w:p>
        </w:tc>
      </w:tr>
    </w:tbl>
    <w:p w14:paraId="5FFA087D" w14:textId="77777777" w:rsidR="00B74803" w:rsidRDefault="00B74803">
      <w:pPr>
        <w:rPr>
          <w:color w:val="000000"/>
          <w:shd w:val="clear" w:color="auto" w:fill="FFFFFF"/>
        </w:rPr>
      </w:pPr>
    </w:p>
    <w:p w14:paraId="16249CA6" w14:textId="77777777" w:rsidR="00B74803" w:rsidRDefault="006B7311">
      <w:pPr>
        <w:pStyle w:val="Heading2"/>
        <w:rPr>
          <w:rStyle w:val="InternetLink"/>
        </w:rPr>
      </w:pPr>
      <w:hyperlink r:id="rId169">
        <w:r>
          <w:rPr>
            <w:rStyle w:val="Hyperlink"/>
            <w:lang w:val="en-US"/>
          </w:rPr>
          <w:t>NoSQL</w:t>
        </w:r>
      </w:hyperlink>
    </w:p>
    <w:p w14:paraId="159A3BBD" w14:textId="77777777" w:rsidR="00B74803" w:rsidRDefault="00B74803"/>
    <w:p w14:paraId="58F2744F" w14:textId="77777777" w:rsidR="00B74803" w:rsidRDefault="006B7311">
      <w:hyperlink r:id="rId170">
        <w:r>
          <w:rPr>
            <w:rStyle w:val="Hyperlink"/>
          </w:rPr>
          <w:t>Базы данных «ключ-значение»</w:t>
        </w:r>
      </w:hyperlink>
      <w:r>
        <w:t xml:space="preserve"> поддерживают высокую </w:t>
      </w:r>
      <w:proofErr w:type="spellStart"/>
      <w:r>
        <w:t>разделяемость</w:t>
      </w:r>
      <w:proofErr w:type="spellEnd"/>
      <w:r>
        <w:t xml:space="preserve"> и допускают горизонтальное масштабирование на уровне, недоступном для других типов баз данных </w:t>
      </w:r>
      <w:proofErr w:type="spellStart"/>
      <w:r>
        <w:t>NoSQL</w:t>
      </w:r>
      <w:proofErr w:type="spellEnd"/>
      <w:r>
        <w:t xml:space="preserve">. </w:t>
      </w:r>
      <w:r>
        <w:rPr>
          <w:lang w:val="en-US"/>
        </w:rPr>
        <w:t>Redis</w:t>
      </w:r>
      <w:r w:rsidRPr="009F7052">
        <w:t xml:space="preserve">, </w:t>
      </w:r>
      <w:r>
        <w:rPr>
          <w:lang w:val="en-US"/>
        </w:rPr>
        <w:t>ETCD</w:t>
      </w:r>
    </w:p>
    <w:p w14:paraId="6864F2CF" w14:textId="77777777" w:rsidR="00B74803" w:rsidRDefault="006B7311">
      <w:r>
        <w:t>У </w:t>
      </w:r>
      <w:hyperlink r:id="rId171">
        <w:r>
          <w:rPr>
            <w:rStyle w:val="Hyperlink"/>
          </w:rPr>
          <w:t>баз данных документов</w:t>
        </w:r>
      </w:hyperlink>
      <w:r>
        <w:t xml:space="preserve"> тот же формат модели документа, который разработчики используют в коде своих приложений.  </w:t>
      </w:r>
      <w:r>
        <w:rPr>
          <w:lang w:val="en-US"/>
        </w:rPr>
        <w:t>MongoDB</w:t>
      </w:r>
    </w:p>
    <w:p w14:paraId="03C3CF90" w14:textId="77777777" w:rsidR="00B74803" w:rsidRDefault="006B7311">
      <w:hyperlink r:id="rId172">
        <w:proofErr w:type="spellStart"/>
        <w:r>
          <w:rPr>
            <w:rStyle w:val="Hyperlink"/>
          </w:rPr>
          <w:t>Графовые</w:t>
        </w:r>
        <w:proofErr w:type="spellEnd"/>
        <w:r>
          <w:rPr>
            <w:rStyle w:val="Hyperlink"/>
          </w:rPr>
          <w:t xml:space="preserve"> базы данных</w:t>
        </w:r>
      </w:hyperlink>
      <w:r>
        <w:t> предназначены для упрощения разработки и запуска приложений, работающих с наборами тесно связанных данных.</w:t>
      </w:r>
    </w:p>
    <w:p w14:paraId="09FE6B0F" w14:textId="77777777" w:rsidR="00B74803" w:rsidRDefault="006B7311">
      <w:r>
        <w:t xml:space="preserve">В то время как другие </w:t>
      </w:r>
      <w:proofErr w:type="spellStart"/>
      <w:r>
        <w:t>нереляционные</w:t>
      </w:r>
      <w:proofErr w:type="spellEnd"/>
      <w:r>
        <w:t xml:space="preserve"> базы данных хранят данные на дисках или SSD, </w:t>
      </w:r>
      <w:hyperlink r:id="rId173">
        <w:r>
          <w:rPr>
            <w:rStyle w:val="Hyperlink"/>
          </w:rPr>
          <w:t>хранилища данных в памяти</w:t>
        </w:r>
      </w:hyperlink>
      <w:r>
        <w:t> предназначены для устранения необходимости доступа к дискам.</w:t>
      </w:r>
    </w:p>
    <w:p w14:paraId="005DC438" w14:textId="77777777" w:rsidR="00B74803" w:rsidRDefault="006B7311">
      <w:hyperlink r:id="rId174">
        <w:r>
          <w:rPr>
            <w:rStyle w:val="Hyperlink"/>
          </w:rPr>
          <w:t>База данных поисковой системы</w:t>
        </w:r>
      </w:hyperlink>
      <w:r>
        <w:t xml:space="preserve"> – это тип </w:t>
      </w:r>
      <w:proofErr w:type="spellStart"/>
      <w:r>
        <w:t>нереляционной</w:t>
      </w:r>
      <w:proofErr w:type="spellEnd"/>
      <w:r>
        <w:t xml:space="preserve"> базы данных, предназначенной для поиска содержимого информации, например журналов выходных данных приложений, используемых разработчиками для устранения неполадок.</w:t>
      </w:r>
    </w:p>
    <w:p w14:paraId="283D3A70" w14:textId="77777777" w:rsidR="00B74803" w:rsidRDefault="00B74803"/>
    <w:p w14:paraId="4FF7A6F7" w14:textId="77777777" w:rsidR="00B74803" w:rsidRDefault="006B7311">
      <w:pPr>
        <w:pStyle w:val="Heading2"/>
        <w:rPr>
          <w:rStyle w:val="InternetLink"/>
          <w:lang w:val="en-US"/>
        </w:rPr>
      </w:pPr>
      <w:proofErr w:type="spellStart"/>
      <w:r>
        <w:rPr>
          <w:rStyle w:val="InternetLink"/>
          <w:lang w:val="en-US"/>
        </w:rPr>
        <w:t>Идеальный</w:t>
      </w:r>
      <w:proofErr w:type="spellEnd"/>
      <w:r>
        <w:rPr>
          <w:rStyle w:val="InternetLink"/>
          <w:lang w:val="en-US"/>
        </w:rPr>
        <w:t xml:space="preserve"> </w:t>
      </w:r>
      <w:hyperlink r:id="rId175">
        <w:proofErr w:type="spellStart"/>
        <w:r>
          <w:rPr>
            <w:rStyle w:val="Hyperlink"/>
            <w:lang w:val="en-US"/>
          </w:rPr>
          <w:t>пайплайн</w:t>
        </w:r>
        <w:proofErr w:type="spellEnd"/>
      </w:hyperlink>
    </w:p>
    <w:p w14:paraId="6ACD3682" w14:textId="77777777" w:rsidR="00B74803" w:rsidRDefault="00B74803"/>
    <w:p w14:paraId="5DB0FED4" w14:textId="77777777" w:rsidR="00B74803" w:rsidRDefault="006B7311">
      <w:pPr>
        <w:numPr>
          <w:ilvl w:val="0"/>
          <w:numId w:val="20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proofErr w:type="spellStart"/>
      <w:r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сканить</w:t>
      </w:r>
      <w:proofErr w:type="spellEnd"/>
      <w:r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код;</w:t>
      </w:r>
    </w:p>
    <w:p w14:paraId="6A2CF08B" w14:textId="77777777" w:rsidR="00B74803" w:rsidRDefault="006B7311">
      <w:pPr>
        <w:numPr>
          <w:ilvl w:val="0"/>
          <w:numId w:val="20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proofErr w:type="spellStart"/>
      <w:r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билдить</w:t>
      </w:r>
      <w:proofErr w:type="spellEnd"/>
      <w:r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код;</w:t>
      </w:r>
    </w:p>
    <w:p w14:paraId="5914E30E" w14:textId="77777777" w:rsidR="00B74803" w:rsidRDefault="006B7311">
      <w:pPr>
        <w:numPr>
          <w:ilvl w:val="0"/>
          <w:numId w:val="20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proofErr w:type="spellStart"/>
      <w:r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тестить</w:t>
      </w:r>
      <w:proofErr w:type="spellEnd"/>
      <w:r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код;</w:t>
      </w:r>
    </w:p>
    <w:p w14:paraId="115772C5" w14:textId="77777777" w:rsidR="00B74803" w:rsidRDefault="006B7311">
      <w:pPr>
        <w:numPr>
          <w:ilvl w:val="0"/>
          <w:numId w:val="20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деплоить приложение;</w:t>
      </w:r>
    </w:p>
    <w:p w14:paraId="62DAAB82" w14:textId="77777777" w:rsidR="00B74803" w:rsidRDefault="006B7311">
      <w:pPr>
        <w:numPr>
          <w:ilvl w:val="0"/>
          <w:numId w:val="20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proofErr w:type="spellStart"/>
      <w:r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тестить</w:t>
      </w:r>
      <w:proofErr w:type="spellEnd"/>
      <w:r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приложение;</w:t>
      </w:r>
    </w:p>
    <w:p w14:paraId="79F2800D" w14:textId="77777777" w:rsidR="00B74803" w:rsidRDefault="006B7311">
      <w:pPr>
        <w:numPr>
          <w:ilvl w:val="0"/>
          <w:numId w:val="20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делать </w:t>
      </w:r>
      <w:proofErr w:type="spellStart"/>
      <w:r>
        <w:rPr>
          <w:rFonts w:ascii="Arial" w:eastAsia="Times New Roman" w:hAnsi="Arial" w:cs="Arial"/>
          <w:color w:val="333333"/>
          <w:sz w:val="24"/>
          <w:szCs w:val="24"/>
          <w:lang w:eastAsia="ru-RU"/>
        </w:rPr>
        <w:t>Merge</w:t>
      </w:r>
      <w:proofErr w:type="spellEnd"/>
      <w:r>
        <w:rPr>
          <w:rFonts w:ascii="Arial" w:eastAsia="Times New Roman" w:hAnsi="Arial" w:cs="Arial"/>
          <w:color w:val="333333"/>
          <w:sz w:val="24"/>
          <w:szCs w:val="24"/>
          <w:lang w:eastAsia="ru-RU"/>
        </w:rPr>
        <w:t>;</w:t>
      </w:r>
    </w:p>
    <w:p w14:paraId="67276D27" w14:textId="77777777" w:rsidR="00B74803" w:rsidRDefault="006B7311">
      <w:pPr>
        <w:numPr>
          <w:ilvl w:val="0"/>
          <w:numId w:val="20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просить других людей подтверждать MR через </w:t>
      </w:r>
      <w:proofErr w:type="spellStart"/>
      <w:r>
        <w:rPr>
          <w:rFonts w:ascii="Arial" w:eastAsia="Times New Roman" w:hAnsi="Arial" w:cs="Arial"/>
          <w:color w:val="333333"/>
          <w:sz w:val="24"/>
          <w:szCs w:val="24"/>
          <w:lang w:eastAsia="ru-RU"/>
        </w:rPr>
        <w:t>code</w:t>
      </w:r>
      <w:proofErr w:type="spellEnd"/>
      <w:r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</w:t>
      </w:r>
      <w:proofErr w:type="spellStart"/>
      <w:r>
        <w:rPr>
          <w:rFonts w:ascii="Arial" w:eastAsia="Times New Roman" w:hAnsi="Arial" w:cs="Arial"/>
          <w:color w:val="333333"/>
          <w:sz w:val="24"/>
          <w:szCs w:val="24"/>
          <w:lang w:eastAsia="ru-RU"/>
        </w:rPr>
        <w:t>review</w:t>
      </w:r>
      <w:proofErr w:type="spellEnd"/>
      <w:r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</w:t>
      </w:r>
    </w:p>
    <w:p w14:paraId="6E9369E0" w14:textId="77777777" w:rsidR="00B74803" w:rsidRDefault="00B74803"/>
    <w:p w14:paraId="2851A81E" w14:textId="77777777" w:rsidR="00B74803" w:rsidRDefault="006B7311">
      <w:pPr>
        <w:pStyle w:val="Heading2"/>
        <w:rPr>
          <w:rStyle w:val="InternetLink"/>
        </w:rPr>
      </w:pPr>
      <w:hyperlink r:id="rId176">
        <w:r>
          <w:rPr>
            <w:rStyle w:val="Hyperlink"/>
          </w:rPr>
          <w:t>Инкапсуляция</w:t>
        </w:r>
      </w:hyperlink>
    </w:p>
    <w:p w14:paraId="5FAB568C" w14:textId="77777777" w:rsidR="00B74803" w:rsidRDefault="006B7311">
      <w:r>
        <w:t>Инкапсуляция в программировании — это принцип, согласно которому внутреннее устройство сущностей нужно объединять в специальной «оболочке» и скрывать от вмешательств извне. Доступ к объектам возможен через специальные открытые методы, а напрямую обратиться к их содержимому нельзя.</w:t>
      </w:r>
    </w:p>
    <w:p w14:paraId="4B2415EC" w14:textId="77777777" w:rsidR="00B74803" w:rsidRDefault="006B7311">
      <w:pPr>
        <w:pStyle w:val="Heading2"/>
        <w:rPr>
          <w:rStyle w:val="InternetLink"/>
        </w:rPr>
      </w:pPr>
      <w:hyperlink r:id="rId177">
        <w:proofErr w:type="spellStart"/>
        <w:r>
          <w:rPr>
            <w:rStyle w:val="Hyperlink"/>
          </w:rPr>
          <w:t>Kubernetes</w:t>
        </w:r>
        <w:proofErr w:type="spellEnd"/>
      </w:hyperlink>
    </w:p>
    <w:p w14:paraId="4269C923" w14:textId="77777777" w:rsidR="00B74803" w:rsidRDefault="006B7311">
      <w:r>
        <w:t>Типовой состав ПО рабочего узла включает в себя (</w:t>
      </w:r>
      <w:r>
        <w:rPr>
          <w:i/>
          <w:iCs/>
        </w:rPr>
        <w:t>Рисунок 1</w:t>
      </w:r>
      <w:r>
        <w:t>):</w:t>
      </w:r>
      <w:r>
        <w:br/>
      </w:r>
    </w:p>
    <w:p w14:paraId="6F562BB6" w14:textId="77777777" w:rsidR="00B74803" w:rsidRDefault="006B7311">
      <w:pPr>
        <w:numPr>
          <w:ilvl w:val="0"/>
          <w:numId w:val="22"/>
        </w:numPr>
      </w:pPr>
      <w:r>
        <w:t xml:space="preserve">Служебные компоненты </w:t>
      </w:r>
      <w:proofErr w:type="spellStart"/>
      <w:r>
        <w:t>Kubernetes</w:t>
      </w:r>
      <w:proofErr w:type="spellEnd"/>
      <w:r>
        <w:t>: агент управления узлом </w:t>
      </w:r>
      <w:proofErr w:type="spellStart"/>
      <w:r>
        <w:fldChar w:fldCharType="begin"/>
      </w:r>
      <w:r>
        <w:instrText>HYPERLINK "https://kubernetes.io/docs/reference/command-line-tools-reference/kubelet/" \h</w:instrText>
      </w:r>
      <w:r>
        <w:fldChar w:fldCharType="separate"/>
      </w:r>
      <w:r>
        <w:rPr>
          <w:rStyle w:val="Hyperlink"/>
        </w:rPr>
        <w:t>kubelet</w:t>
      </w:r>
      <w:proofErr w:type="spellEnd"/>
      <w:r>
        <w:fldChar w:fldCharType="end"/>
      </w:r>
      <w:r>
        <w:t>, узловой прокси </w:t>
      </w:r>
      <w:proofErr w:type="spellStart"/>
      <w:r>
        <w:fldChar w:fldCharType="begin"/>
      </w:r>
      <w:r>
        <w:instrText>HYPERLINK "https://kubernetes.io/docs/reference/command-line-tools-reference/kube-proxy/" \h</w:instrText>
      </w:r>
      <w:r>
        <w:fldChar w:fldCharType="separate"/>
      </w:r>
      <w:r>
        <w:rPr>
          <w:rStyle w:val="Hyperlink"/>
        </w:rPr>
        <w:t>kube-proxy</w:t>
      </w:r>
      <w:proofErr w:type="spellEnd"/>
      <w:r>
        <w:fldChar w:fldCharType="end"/>
      </w:r>
    </w:p>
    <w:p w14:paraId="57D7E9D0" w14:textId="77777777" w:rsidR="00B74803" w:rsidRDefault="006B7311">
      <w:pPr>
        <w:numPr>
          <w:ilvl w:val="0"/>
          <w:numId w:val="22"/>
        </w:numPr>
        <w:rPr>
          <w:lang w:val="en-US"/>
        </w:rPr>
      </w:pPr>
      <w:hyperlink r:id="rId178">
        <w:r>
          <w:rPr>
            <w:rStyle w:val="Hyperlink"/>
          </w:rPr>
          <w:t>Сетевой</w:t>
        </w:r>
        <w:r>
          <w:rPr>
            <w:rStyle w:val="Hyperlink"/>
            <w:lang w:val="en-US"/>
          </w:rPr>
          <w:t xml:space="preserve"> </w:t>
        </w:r>
        <w:r>
          <w:rPr>
            <w:rStyle w:val="Hyperlink"/>
          </w:rPr>
          <w:t>плагин</w:t>
        </w:r>
        <w:r>
          <w:rPr>
            <w:rStyle w:val="Hyperlink"/>
            <w:lang w:val="en-US"/>
          </w:rPr>
          <w:t xml:space="preserve"> (Container Network Interface, CNI plugin)</w:t>
        </w:r>
      </w:hyperlink>
      <w:r>
        <w:rPr>
          <w:lang w:val="en-US"/>
        </w:rPr>
        <w:t>.</w:t>
      </w:r>
    </w:p>
    <w:p w14:paraId="1131C4C8" w14:textId="77777777" w:rsidR="00B74803" w:rsidRDefault="006B7311">
      <w:pPr>
        <w:numPr>
          <w:ilvl w:val="0"/>
          <w:numId w:val="22"/>
        </w:numPr>
        <w:rPr>
          <w:lang w:val="en-US"/>
        </w:rPr>
      </w:pPr>
      <w:r>
        <w:t>Контейнерный</w:t>
      </w:r>
      <w:r>
        <w:rPr>
          <w:lang w:val="en-US"/>
        </w:rPr>
        <w:t xml:space="preserve"> </w:t>
      </w:r>
      <w:r>
        <w:t>движок</w:t>
      </w:r>
      <w:r>
        <w:rPr>
          <w:lang w:val="en-US"/>
        </w:rPr>
        <w:t xml:space="preserve">: cri-o, </w:t>
      </w:r>
      <w:proofErr w:type="spellStart"/>
      <w:r>
        <w:rPr>
          <w:lang w:val="en-US"/>
        </w:rPr>
        <w:t>containerd</w:t>
      </w:r>
      <w:proofErr w:type="spellEnd"/>
      <w:r>
        <w:rPr>
          <w:lang w:val="en-US"/>
        </w:rPr>
        <w:t xml:space="preserve"> </w:t>
      </w:r>
      <w:r>
        <w:t>или</w:t>
      </w:r>
      <w:r>
        <w:rPr>
          <w:lang w:val="en-US"/>
        </w:rPr>
        <w:t xml:space="preserve"> Docker + cri-</w:t>
      </w:r>
      <w:proofErr w:type="spellStart"/>
      <w:r>
        <w:rPr>
          <w:lang w:val="en-US"/>
        </w:rPr>
        <w:t>dockerd</w:t>
      </w:r>
      <w:proofErr w:type="spellEnd"/>
      <w:r>
        <w:rPr>
          <w:lang w:val="en-US"/>
        </w:rPr>
        <w:t xml:space="preserve"> plugin.</w:t>
      </w:r>
    </w:p>
    <w:p w14:paraId="3D56D591" w14:textId="77777777" w:rsidR="00B74803" w:rsidRDefault="006B7311">
      <w:pPr>
        <w:numPr>
          <w:ilvl w:val="0"/>
          <w:numId w:val="22"/>
        </w:numPr>
      </w:pPr>
      <w:r>
        <w:t>Рабочие нагрузки (</w:t>
      </w:r>
      <w:proofErr w:type="spellStart"/>
      <w:r>
        <w:t>workloads</w:t>
      </w:r>
      <w:proofErr w:type="spellEnd"/>
      <w:r>
        <w:t xml:space="preserve">), то есть сами контейнеры, из-за которых все и затевалось. Однако, здесь важно уточнить один существенный момент — минимальной единицей управления рабочей нагрузкой в </w:t>
      </w:r>
      <w:proofErr w:type="spellStart"/>
      <w:r>
        <w:t>Kuberbetes</w:t>
      </w:r>
      <w:proofErr w:type="spellEnd"/>
      <w:r>
        <w:t xml:space="preserve"> является </w:t>
      </w:r>
      <w:hyperlink r:id="rId179">
        <w:r>
          <w:rPr>
            <w:rStyle w:val="Hyperlink"/>
          </w:rPr>
          <w:t>"</w:t>
        </w:r>
        <w:r>
          <w:rPr>
            <w:rStyle w:val="Hyperlink"/>
            <w:i/>
            <w:iCs/>
          </w:rPr>
          <w:t>под</w:t>
        </w:r>
        <w:r>
          <w:rPr>
            <w:rStyle w:val="Hyperlink"/>
          </w:rPr>
          <w:t>" (pod)</w:t>
        </w:r>
      </w:hyperlink>
      <w:r>
        <w:t>, состоящий из одного (как правило) или нескольких контейнеров.</w:t>
      </w:r>
    </w:p>
    <w:p w14:paraId="474BFC42" w14:textId="77777777" w:rsidR="00B74803" w:rsidRDefault="006B7311">
      <w:r>
        <w:rPr>
          <w:rFonts w:ascii="Arial" w:hAnsi="Arial" w:cs="Arial"/>
          <w:color w:val="333333"/>
          <w:shd w:val="clear" w:color="auto" w:fill="FFFFFF"/>
        </w:rPr>
        <w:lastRenderedPageBreak/>
        <w:t>Состав ПО управляющих узлов (</w:t>
      </w:r>
      <w:r>
        <w:rPr>
          <w:rFonts w:ascii="Arial" w:hAnsi="Arial" w:cs="Arial"/>
          <w:i/>
          <w:iCs/>
          <w:color w:val="333333"/>
          <w:shd w:val="clear" w:color="auto" w:fill="FFFFFF"/>
        </w:rPr>
        <w:t>Рисунок 2</w:t>
      </w:r>
      <w:r>
        <w:rPr>
          <w:rFonts w:ascii="Arial" w:hAnsi="Arial" w:cs="Arial"/>
          <w:color w:val="333333"/>
          <w:shd w:val="clear" w:color="auto" w:fill="FFFFFF"/>
        </w:rPr>
        <w:t>) дополнительно включает в себя:</w:t>
      </w:r>
      <w:r>
        <w:rPr>
          <w:rFonts w:ascii="Arial" w:hAnsi="Arial" w:cs="Arial"/>
          <w:color w:val="333333"/>
        </w:rPr>
        <w:br/>
      </w:r>
    </w:p>
    <w:p w14:paraId="49194EFC" w14:textId="77777777" w:rsidR="00B74803" w:rsidRDefault="006B7311">
      <w:pPr>
        <w:numPr>
          <w:ilvl w:val="0"/>
          <w:numId w:val="23"/>
        </w:numPr>
        <w:shd w:val="clear" w:color="auto" w:fill="FFFFFF"/>
        <w:spacing w:after="90" w:line="240" w:lineRule="auto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Управляющие компоненты </w:t>
      </w:r>
      <w:proofErr w:type="spellStart"/>
      <w:r>
        <w:rPr>
          <w:rFonts w:ascii="Arial" w:hAnsi="Arial" w:cs="Arial"/>
          <w:color w:val="333333"/>
        </w:rPr>
        <w:t>Kubernetes</w:t>
      </w:r>
      <w:proofErr w:type="spellEnd"/>
      <w:r>
        <w:rPr>
          <w:rFonts w:ascii="Arial" w:hAnsi="Arial" w:cs="Arial"/>
          <w:color w:val="333333"/>
        </w:rPr>
        <w:t>: планировщик </w:t>
      </w:r>
      <w:proofErr w:type="spellStart"/>
      <w:r>
        <w:fldChar w:fldCharType="begin"/>
      </w:r>
      <w:r>
        <w:instrText>HYPERLINK "https://kubernetes.io/docs/reference/command-line-tools-reference/kube-scheduler/" \h</w:instrText>
      </w:r>
      <w:r>
        <w:fldChar w:fldCharType="separate"/>
      </w:r>
      <w:r>
        <w:rPr>
          <w:rStyle w:val="Hyperlink"/>
          <w:rFonts w:ascii="Arial" w:hAnsi="Arial" w:cs="Arial"/>
        </w:rPr>
        <w:t>kube-scheduler</w:t>
      </w:r>
      <w:proofErr w:type="spellEnd"/>
      <w:r>
        <w:fldChar w:fldCharType="end"/>
      </w:r>
      <w:r>
        <w:rPr>
          <w:rFonts w:ascii="Arial" w:hAnsi="Arial" w:cs="Arial"/>
          <w:color w:val="333333"/>
        </w:rPr>
        <w:t>, базовый демон управления </w:t>
      </w:r>
      <w:proofErr w:type="spellStart"/>
      <w:r>
        <w:fldChar w:fldCharType="begin"/>
      </w:r>
      <w:r>
        <w:instrText>HYPERLINK "https://kubernetes.io/docs/reference/command-line-tools-reference/kube-controller-manager/" \h</w:instrText>
      </w:r>
      <w:r>
        <w:fldChar w:fldCharType="separate"/>
      </w:r>
      <w:r>
        <w:rPr>
          <w:rStyle w:val="Hyperlink"/>
          <w:rFonts w:ascii="Arial" w:hAnsi="Arial" w:cs="Arial"/>
        </w:rPr>
        <w:t>kube-controller-manager</w:t>
      </w:r>
      <w:proofErr w:type="spellEnd"/>
      <w:r>
        <w:fldChar w:fldCharType="end"/>
      </w:r>
      <w:r>
        <w:rPr>
          <w:rFonts w:ascii="Arial" w:hAnsi="Arial" w:cs="Arial"/>
          <w:color w:val="333333"/>
        </w:rPr>
        <w:t>, REST API сервер управления </w:t>
      </w:r>
      <w:proofErr w:type="spellStart"/>
      <w:r>
        <w:fldChar w:fldCharType="begin"/>
      </w:r>
      <w:r>
        <w:instrText>HYPERLINK "https://kubernetes.io/docs/reference/command-line-tools-reference/kube-apiserver/" \h</w:instrText>
      </w:r>
      <w:r>
        <w:fldChar w:fldCharType="separate"/>
      </w:r>
      <w:r>
        <w:rPr>
          <w:rStyle w:val="Hyperlink"/>
          <w:rFonts w:ascii="Arial" w:hAnsi="Arial" w:cs="Arial"/>
        </w:rPr>
        <w:t>kube-apiserver</w:t>
      </w:r>
      <w:proofErr w:type="spellEnd"/>
      <w:r>
        <w:fldChar w:fldCharType="end"/>
      </w:r>
      <w:r>
        <w:rPr>
          <w:rFonts w:ascii="Arial" w:hAnsi="Arial" w:cs="Arial"/>
          <w:color w:val="333333"/>
        </w:rPr>
        <w:t>.</w:t>
      </w:r>
    </w:p>
    <w:p w14:paraId="6AF7FFAC" w14:textId="77777777" w:rsidR="00B74803" w:rsidRDefault="006B7311">
      <w:pPr>
        <w:numPr>
          <w:ilvl w:val="0"/>
          <w:numId w:val="23"/>
        </w:numPr>
        <w:shd w:val="clear" w:color="auto" w:fill="FFFFFF"/>
        <w:spacing w:before="90" w:after="90" w:line="240" w:lineRule="auto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Отказоустойчивое хранилище </w:t>
      </w:r>
      <w:proofErr w:type="spellStart"/>
      <w:r>
        <w:fldChar w:fldCharType="begin"/>
      </w:r>
      <w:r>
        <w:instrText>HYPERLINK "https://etcd.io/" \h</w:instrText>
      </w:r>
      <w:r>
        <w:fldChar w:fldCharType="separate"/>
      </w:r>
      <w:r>
        <w:rPr>
          <w:rStyle w:val="Hyperlink"/>
          <w:rFonts w:ascii="Arial" w:hAnsi="Arial" w:cs="Arial"/>
        </w:rPr>
        <w:t>etcd</w:t>
      </w:r>
      <w:proofErr w:type="spellEnd"/>
      <w:r>
        <w:fldChar w:fldCharType="end"/>
      </w:r>
      <w:r>
        <w:rPr>
          <w:rFonts w:ascii="Arial" w:hAnsi="Arial" w:cs="Arial"/>
          <w:color w:val="333333"/>
        </w:rPr>
        <w:t>.</w:t>
      </w:r>
    </w:p>
    <w:p w14:paraId="4718596D" w14:textId="77777777" w:rsidR="00B74803" w:rsidRDefault="006B7311">
      <w:pPr>
        <w:numPr>
          <w:ilvl w:val="0"/>
          <w:numId w:val="23"/>
        </w:numPr>
        <w:shd w:val="clear" w:color="auto" w:fill="FFFFFF"/>
        <w:spacing w:before="90" w:after="0" w:line="240" w:lineRule="auto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Балансировщик нагрузки (для случаев использования нескольких управляющих узлов в кластере).</w:t>
      </w:r>
    </w:p>
    <w:p w14:paraId="0C2B92D4" w14:textId="77777777" w:rsidR="00B74803" w:rsidRDefault="00B74803"/>
    <w:p w14:paraId="7EAC7586" w14:textId="77777777" w:rsidR="00B74803" w:rsidRDefault="006B7311">
      <w:pPr>
        <w:rPr>
          <w:b/>
          <w:bCs/>
        </w:rPr>
      </w:pPr>
      <w:hyperlink r:id="rId180">
        <w:r>
          <w:rPr>
            <w:rStyle w:val="Hyperlink"/>
            <w:b/>
            <w:bCs/>
          </w:rPr>
          <w:t xml:space="preserve">Основы </w:t>
        </w:r>
        <w:proofErr w:type="spellStart"/>
        <w:r>
          <w:rPr>
            <w:rStyle w:val="Hyperlink"/>
            <w:b/>
            <w:bCs/>
          </w:rPr>
          <w:t>Kubernetes</w:t>
        </w:r>
        <w:proofErr w:type="spellEnd"/>
      </w:hyperlink>
    </w:p>
    <w:p w14:paraId="3925A3D2" w14:textId="77777777" w:rsidR="00B74803" w:rsidRDefault="006B7311">
      <w:pPr>
        <w:rPr>
          <w:b/>
          <w:bCs/>
        </w:rPr>
      </w:pPr>
      <w:r>
        <w:rPr>
          <w:b/>
          <w:bCs/>
        </w:rPr>
        <w:t xml:space="preserve">Концепции </w:t>
      </w:r>
      <w:proofErr w:type="spellStart"/>
      <w:r>
        <w:rPr>
          <w:b/>
          <w:bCs/>
        </w:rPr>
        <w:t>Kubernetes</w:t>
      </w:r>
      <w:proofErr w:type="spellEnd"/>
    </w:p>
    <w:p w14:paraId="740A78CA" w14:textId="77777777" w:rsidR="00B74803" w:rsidRDefault="00B74803"/>
    <w:p w14:paraId="50C8E4DA" w14:textId="77777777" w:rsidR="00B74803" w:rsidRDefault="006B7311">
      <w:proofErr w:type="spellStart"/>
      <w:r>
        <w:rPr>
          <w:b/>
          <w:bCs/>
        </w:rPr>
        <w:t>Nodes</w:t>
      </w:r>
      <w:proofErr w:type="spellEnd"/>
      <w:r>
        <w:t> (</w:t>
      </w:r>
      <w:hyperlink r:id="rId181">
        <w:r>
          <w:rPr>
            <w:rStyle w:val="Hyperlink"/>
          </w:rPr>
          <w:t>node.md</w:t>
        </w:r>
      </w:hyperlink>
      <w:r>
        <w:t xml:space="preserve">): Нода это машина в кластере </w:t>
      </w:r>
      <w:proofErr w:type="spellStart"/>
      <w:r>
        <w:t>Kubernetes</w:t>
      </w:r>
      <w:proofErr w:type="spellEnd"/>
      <w:r>
        <w:t>.</w:t>
      </w:r>
      <w:r>
        <w:br/>
      </w:r>
      <w:proofErr w:type="spellStart"/>
      <w:r>
        <w:rPr>
          <w:b/>
          <w:bCs/>
        </w:rPr>
        <w:t>Pods</w:t>
      </w:r>
      <w:proofErr w:type="spellEnd"/>
      <w:r>
        <w:t> (</w:t>
      </w:r>
      <w:hyperlink r:id="rId182">
        <w:r>
          <w:rPr>
            <w:rStyle w:val="Hyperlink"/>
          </w:rPr>
          <w:t>pods.md</w:t>
        </w:r>
      </w:hyperlink>
      <w:r>
        <w:t>): Pod это группа контейнеров с общими разделами, запускаемых как единое целое.</w:t>
      </w:r>
      <w:r>
        <w:br/>
      </w:r>
      <w:proofErr w:type="spellStart"/>
      <w:r>
        <w:rPr>
          <w:b/>
          <w:bCs/>
        </w:rPr>
        <w:t>Replication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Controllers</w:t>
      </w:r>
      <w:proofErr w:type="spellEnd"/>
      <w:r>
        <w:t> (</w:t>
      </w:r>
      <w:hyperlink r:id="rId183">
        <w:r>
          <w:rPr>
            <w:rStyle w:val="Hyperlink"/>
          </w:rPr>
          <w:t>replication-controller.md</w:t>
        </w:r>
      </w:hyperlink>
      <w:r>
        <w:t xml:space="preserve">): </w:t>
      </w:r>
      <w:proofErr w:type="spellStart"/>
      <w:r>
        <w:t>replication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 гарантирует, что определенное количество «реплик» </w:t>
      </w:r>
      <w:proofErr w:type="spellStart"/>
      <w:r>
        <w:t>pod'ы</w:t>
      </w:r>
      <w:proofErr w:type="spellEnd"/>
      <w:r>
        <w:t xml:space="preserve"> будут запущены в любой момент времени.</w:t>
      </w:r>
      <w:r>
        <w:br/>
      </w:r>
      <w:r>
        <w:rPr>
          <w:b/>
          <w:bCs/>
        </w:rPr>
        <w:t>Services</w:t>
      </w:r>
      <w:r>
        <w:t> (</w:t>
      </w:r>
      <w:hyperlink r:id="rId184">
        <w:r>
          <w:rPr>
            <w:rStyle w:val="Hyperlink"/>
          </w:rPr>
          <w:t>services.md</w:t>
        </w:r>
      </w:hyperlink>
      <w:r>
        <w:t xml:space="preserve">): Сервис в </w:t>
      </w:r>
      <w:proofErr w:type="spellStart"/>
      <w:r>
        <w:t>Kubernetes</w:t>
      </w:r>
      <w:proofErr w:type="spellEnd"/>
      <w:r>
        <w:t xml:space="preserve"> это абстракция которая определяет логический объединённый набор pod и политику доступа к ним.</w:t>
      </w:r>
      <w:r>
        <w:br/>
      </w:r>
      <w:proofErr w:type="spellStart"/>
      <w:r>
        <w:rPr>
          <w:b/>
          <w:bCs/>
        </w:rPr>
        <w:t>Volumes</w:t>
      </w:r>
      <w:proofErr w:type="spellEnd"/>
      <w:r>
        <w:t> (</w:t>
      </w:r>
      <w:hyperlink r:id="rId185">
        <w:r>
          <w:rPr>
            <w:rStyle w:val="Hyperlink"/>
          </w:rPr>
          <w:t>volumes.md</w:t>
        </w:r>
      </w:hyperlink>
      <w:r>
        <w:t xml:space="preserve">): </w:t>
      </w:r>
      <w:proofErr w:type="spellStart"/>
      <w:r>
        <w:t>Volume</w:t>
      </w:r>
      <w:proofErr w:type="spellEnd"/>
      <w:r>
        <w:t>(раздел) это директория, возможно, с данными в ней, которая доступна в контейнере.</w:t>
      </w:r>
      <w:r>
        <w:br/>
      </w:r>
      <w:proofErr w:type="spellStart"/>
      <w:r>
        <w:rPr>
          <w:b/>
          <w:bCs/>
        </w:rPr>
        <w:t>Labels</w:t>
      </w:r>
      <w:proofErr w:type="spellEnd"/>
      <w:r>
        <w:t> (</w:t>
      </w:r>
      <w:hyperlink r:id="rId186">
        <w:r>
          <w:rPr>
            <w:rStyle w:val="Hyperlink"/>
          </w:rPr>
          <w:t>labels.md</w:t>
        </w:r>
      </w:hyperlink>
      <w:r>
        <w:t xml:space="preserve">): </w:t>
      </w:r>
      <w:proofErr w:type="spellStart"/>
      <w:r>
        <w:t>Label'ы</w:t>
      </w:r>
      <w:proofErr w:type="spellEnd"/>
      <w:r>
        <w:t xml:space="preserve"> это пары ключ/значение которые прикрепляются к объектам, например </w:t>
      </w:r>
      <w:proofErr w:type="spellStart"/>
      <w:r>
        <w:t>pod'ам</w:t>
      </w:r>
      <w:proofErr w:type="spellEnd"/>
      <w:r>
        <w:t xml:space="preserve">. </w:t>
      </w:r>
      <w:proofErr w:type="spellStart"/>
      <w:r>
        <w:t>Label'ы</w:t>
      </w:r>
      <w:proofErr w:type="spellEnd"/>
      <w:r>
        <w:t xml:space="preserve"> могут быть использованы для создания и выбора наборов объектов.</w:t>
      </w:r>
      <w:r>
        <w:br/>
      </w:r>
      <w:r>
        <w:rPr>
          <w:b/>
          <w:bCs/>
        </w:rPr>
        <w:t>Kubectl</w:t>
      </w:r>
      <w:r>
        <w:t xml:space="preserve"> Command Line Interface (</w:t>
      </w:r>
      <w:hyperlink r:id="rId187">
        <w:r>
          <w:rPr>
            <w:rStyle w:val="Hyperlink"/>
          </w:rPr>
          <w:t>kubectl.md</w:t>
        </w:r>
      </w:hyperlink>
      <w:r>
        <w:t xml:space="preserve">): kubectl интерфейс командной строки для управления </w:t>
      </w:r>
      <w:proofErr w:type="spellStart"/>
      <w:r>
        <w:t>Kubernetes</w:t>
      </w:r>
      <w:proofErr w:type="spellEnd"/>
      <w:r>
        <w:t>.</w:t>
      </w:r>
    </w:p>
    <w:p w14:paraId="4600689F" w14:textId="77777777" w:rsidR="00B74803" w:rsidRDefault="00B74803"/>
    <w:p w14:paraId="18BA650B" w14:textId="77777777" w:rsidR="00B74803" w:rsidRDefault="00B74803"/>
    <w:p w14:paraId="41C32333" w14:textId="77777777" w:rsidR="00B74803" w:rsidRDefault="00B74803"/>
    <w:p w14:paraId="762A2AF3" w14:textId="77777777" w:rsidR="00B74803" w:rsidRDefault="006B7311">
      <w:pPr>
        <w:pStyle w:val="Heading2"/>
        <w:rPr>
          <w:rStyle w:val="InternetLink"/>
        </w:rPr>
      </w:pPr>
      <w:hyperlink r:id="rId188">
        <w:r>
          <w:rPr>
            <w:rStyle w:val="Hyperlink"/>
          </w:rPr>
          <w:t xml:space="preserve">Работа с </w:t>
        </w:r>
        <w:proofErr w:type="spellStart"/>
        <w:r>
          <w:rPr>
            <w:rStyle w:val="Hyperlink"/>
          </w:rPr>
          <w:t>Docker</w:t>
        </w:r>
        <w:proofErr w:type="spellEnd"/>
      </w:hyperlink>
    </w:p>
    <w:p w14:paraId="4ABE9ACC" w14:textId="77777777" w:rsidR="00B74803" w:rsidRDefault="006B7311">
      <w:pPr>
        <w:rPr>
          <w:b/>
          <w:bCs/>
        </w:rPr>
      </w:pPr>
      <w:r>
        <w:t xml:space="preserve">Собрать контейнер без докера – </w:t>
      </w:r>
      <w:proofErr w:type="spellStart"/>
      <w:r>
        <w:rPr>
          <w:b/>
          <w:bCs/>
          <w:lang w:val="en-US"/>
        </w:rPr>
        <w:t>kanico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  <w:lang w:val="en-US"/>
        </w:rPr>
        <w:t>podman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  <w:lang w:val="en-US"/>
        </w:rPr>
        <w:t>bildah</w:t>
      </w:r>
      <w:proofErr w:type="spellEnd"/>
    </w:p>
    <w:p w14:paraId="0D455AF4" w14:textId="77777777" w:rsidR="00B74803" w:rsidRDefault="006B7311">
      <w:pPr>
        <w:rPr>
          <w:b/>
        </w:rPr>
      </w:pPr>
      <w:r>
        <w:t>Запустить</w:t>
      </w:r>
      <w:r w:rsidRPr="009F7052">
        <w:t xml:space="preserve"> </w:t>
      </w:r>
      <w:r>
        <w:t>контейнер</w:t>
      </w:r>
      <w:r w:rsidRPr="009F7052">
        <w:t xml:space="preserve"> – </w:t>
      </w:r>
      <w:r>
        <w:rPr>
          <w:b/>
          <w:bCs/>
          <w:lang w:val="en-US"/>
        </w:rPr>
        <w:t>cri</w:t>
      </w:r>
      <w:r w:rsidRPr="009F7052">
        <w:rPr>
          <w:b/>
          <w:rPrChange w:id="42" w:author="Дмитрий Сафронов" w:date="2024-03-13T08:59:00Z">
            <w:rPr>
              <w:b/>
              <w:bCs/>
            </w:rPr>
          </w:rPrChange>
        </w:rPr>
        <w:t>-</w:t>
      </w:r>
      <w:r>
        <w:rPr>
          <w:b/>
          <w:bCs/>
          <w:lang w:val="en-US"/>
        </w:rPr>
        <w:t>o</w:t>
      </w:r>
      <w:r w:rsidRPr="009F7052">
        <w:rPr>
          <w:b/>
          <w:rPrChange w:id="43" w:author="Дмитрий Сафронов" w:date="2024-03-13T08:59:00Z">
            <w:rPr>
              <w:b/>
              <w:bCs/>
            </w:rPr>
          </w:rPrChange>
        </w:rPr>
        <w:t xml:space="preserve">, </w:t>
      </w:r>
      <w:proofErr w:type="gramStart"/>
      <w:r>
        <w:rPr>
          <w:b/>
          <w:bCs/>
          <w:lang w:val="en-US"/>
        </w:rPr>
        <w:t>docker</w:t>
      </w:r>
      <w:r w:rsidRPr="009F7052">
        <w:rPr>
          <w:b/>
          <w:rPrChange w:id="44" w:author="Дмитрий Сафронов" w:date="2024-03-13T08:59:00Z">
            <w:rPr>
              <w:b/>
              <w:bCs/>
            </w:rPr>
          </w:rPrChange>
        </w:rPr>
        <w:t>.</w:t>
      </w:r>
      <w:r>
        <w:rPr>
          <w:b/>
          <w:bCs/>
          <w:lang w:val="en-US"/>
        </w:rPr>
        <w:t>d</w:t>
      </w:r>
      <w:proofErr w:type="gramEnd"/>
      <w:r w:rsidRPr="009F7052">
        <w:rPr>
          <w:b/>
          <w:rPrChange w:id="45" w:author="Дмитрий Сафронов" w:date="2024-03-13T08:59:00Z">
            <w:rPr>
              <w:b/>
              <w:bCs/>
            </w:rPr>
          </w:rPrChange>
        </w:rPr>
        <w:t xml:space="preserve">, </w:t>
      </w:r>
      <w:r>
        <w:rPr>
          <w:b/>
        </w:rPr>
        <w:t>&lt;=</w:t>
      </w:r>
      <w:proofErr w:type="gramStart"/>
      <w:r>
        <w:rPr>
          <w:b/>
          <w:bCs/>
          <w:lang w:val="en-US"/>
        </w:rPr>
        <w:t>container</w:t>
      </w:r>
      <w:r w:rsidRPr="009F7052">
        <w:rPr>
          <w:b/>
          <w:rPrChange w:id="46" w:author="Дмитрий Сафронов" w:date="2024-03-13T08:59:00Z">
            <w:rPr>
              <w:b/>
              <w:bCs/>
            </w:rPr>
          </w:rPrChange>
        </w:rPr>
        <w:t>.</w:t>
      </w:r>
      <w:r>
        <w:rPr>
          <w:b/>
          <w:bCs/>
          <w:lang w:val="en-US"/>
        </w:rPr>
        <w:t>d</w:t>
      </w:r>
      <w:proofErr w:type="gramEnd"/>
    </w:p>
    <w:p w14:paraId="38BF0A1F" w14:textId="77777777" w:rsidR="00B74803" w:rsidRDefault="006B7311">
      <w:pPr>
        <w:pStyle w:val="Heading2"/>
      </w:pPr>
      <w:hyperlink r:id="rId189">
        <w:r>
          <w:rPr>
            <w:rStyle w:val="Hyperlink"/>
          </w:rPr>
          <w:t xml:space="preserve">Создание собственного образа </w:t>
        </w:r>
        <w:proofErr w:type="spellStart"/>
        <w:r>
          <w:rPr>
            <w:rStyle w:val="Hyperlink"/>
          </w:rPr>
          <w:t>Docker</w:t>
        </w:r>
        <w:proofErr w:type="spellEnd"/>
      </w:hyperlink>
    </w:p>
    <w:p w14:paraId="13F42C0B" w14:textId="77777777" w:rsidR="00B74803" w:rsidRDefault="00B74803">
      <w:pPr>
        <w:rPr>
          <w:rStyle w:val="InternetLink"/>
        </w:rPr>
      </w:pPr>
    </w:p>
    <w:p w14:paraId="194A613D" w14:textId="77777777" w:rsidR="00B74803" w:rsidRDefault="006B7311">
      <w:pPr>
        <w:rPr>
          <w:b/>
          <w:bCs/>
        </w:rPr>
      </w:pPr>
      <w:hyperlink r:id="rId190">
        <w:r>
          <w:rPr>
            <w:rStyle w:val="Hyperlink"/>
            <w:b/>
            <w:bCs/>
          </w:rPr>
          <w:t xml:space="preserve">8 </w:t>
        </w:r>
        <w:proofErr w:type="spellStart"/>
        <w:r>
          <w:rPr>
            <w:rStyle w:val="Hyperlink"/>
            <w:b/>
            <w:bCs/>
          </w:rPr>
          <w:t>best</w:t>
        </w:r>
        <w:proofErr w:type="spellEnd"/>
        <w:r>
          <w:rPr>
            <w:rStyle w:val="Hyperlink"/>
            <w:b/>
            <w:bCs/>
          </w:rPr>
          <w:t xml:space="preserve"> </w:t>
        </w:r>
        <w:proofErr w:type="spellStart"/>
        <w:r>
          <w:rPr>
            <w:rStyle w:val="Hyperlink"/>
            <w:b/>
            <w:bCs/>
          </w:rPr>
          <w:t>practices</w:t>
        </w:r>
        <w:proofErr w:type="spellEnd"/>
        <w:r>
          <w:rPr>
            <w:rStyle w:val="Hyperlink"/>
            <w:b/>
            <w:bCs/>
          </w:rPr>
          <w:t xml:space="preserve"> по использованию </w:t>
        </w:r>
        <w:proofErr w:type="spellStart"/>
        <w:r>
          <w:rPr>
            <w:rStyle w:val="Hyperlink"/>
            <w:b/>
            <w:bCs/>
          </w:rPr>
          <w:t>Docker</w:t>
        </w:r>
        <w:proofErr w:type="spellEnd"/>
        <w:r>
          <w:rPr>
            <w:rStyle w:val="Hyperlink"/>
            <w:b/>
            <w:bCs/>
          </w:rPr>
          <w:t xml:space="preserve"> в </w:t>
        </w:r>
        <w:proofErr w:type="spellStart"/>
        <w:r>
          <w:rPr>
            <w:rStyle w:val="Hyperlink"/>
            <w:b/>
            <w:bCs/>
          </w:rPr>
          <w:t>продакшине</w:t>
        </w:r>
        <w:proofErr w:type="spellEnd"/>
      </w:hyperlink>
    </w:p>
    <w:p w14:paraId="55812053" w14:textId="77777777" w:rsidR="00B74803" w:rsidRDefault="006B7311">
      <w:pPr>
        <w:pStyle w:val="ListParagraph"/>
        <w:numPr>
          <w:ilvl w:val="1"/>
          <w:numId w:val="7"/>
        </w:numPr>
        <w:ind w:left="709"/>
      </w:pPr>
      <w:r>
        <w:t xml:space="preserve">Используйте </w:t>
      </w:r>
      <w:r>
        <w:rPr>
          <w:b/>
          <w:bCs/>
        </w:rPr>
        <w:t xml:space="preserve">официальный </w:t>
      </w:r>
      <w:proofErr w:type="spellStart"/>
      <w:r>
        <w:rPr>
          <w:b/>
          <w:bCs/>
        </w:rPr>
        <w:t>Docker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image</w:t>
      </w:r>
      <w:proofErr w:type="spellEnd"/>
      <w:r>
        <w:t xml:space="preserve"> в качестве базового </w:t>
      </w:r>
      <w:proofErr w:type="spellStart"/>
      <w:r>
        <w:t>image</w:t>
      </w:r>
      <w:proofErr w:type="spellEnd"/>
      <w:r>
        <w:t xml:space="preserve"> для приложения, если это возможно</w:t>
      </w:r>
    </w:p>
    <w:p w14:paraId="55C1EEB6" w14:textId="77777777" w:rsidR="00B74803" w:rsidRDefault="006B7311">
      <w:pPr>
        <w:pStyle w:val="ListParagraph"/>
        <w:numPr>
          <w:ilvl w:val="1"/>
          <w:numId w:val="7"/>
        </w:numPr>
        <w:ind w:left="709"/>
      </w:pPr>
      <w:r>
        <w:t xml:space="preserve">Используйте </w:t>
      </w:r>
      <w:r>
        <w:rPr>
          <w:b/>
          <w:bCs/>
        </w:rPr>
        <w:t xml:space="preserve">конкретные версии </w:t>
      </w:r>
      <w:proofErr w:type="spellStart"/>
      <w:r>
        <w:rPr>
          <w:b/>
          <w:bCs/>
        </w:rPr>
        <w:t>Docker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image</w:t>
      </w:r>
      <w:proofErr w:type="spellEnd"/>
    </w:p>
    <w:p w14:paraId="0BEF9ECD" w14:textId="77777777" w:rsidR="00B74803" w:rsidRDefault="006B7311">
      <w:pPr>
        <w:pStyle w:val="ListParagraph"/>
        <w:numPr>
          <w:ilvl w:val="1"/>
          <w:numId w:val="7"/>
        </w:numPr>
        <w:ind w:left="709"/>
      </w:pPr>
      <w:r>
        <w:t xml:space="preserve">Используйте </w:t>
      </w:r>
      <w:r>
        <w:rPr>
          <w:b/>
          <w:bCs/>
        </w:rPr>
        <w:t xml:space="preserve">официальные </w:t>
      </w:r>
      <w:proofErr w:type="spellStart"/>
      <w:r>
        <w:rPr>
          <w:b/>
          <w:bCs/>
        </w:rPr>
        <w:t>Image'ы</w:t>
      </w:r>
      <w:proofErr w:type="spellEnd"/>
      <w:r>
        <w:rPr>
          <w:b/>
          <w:bCs/>
        </w:rPr>
        <w:t xml:space="preserve"> небольшого размера</w:t>
      </w:r>
    </w:p>
    <w:p w14:paraId="02ABDA6B" w14:textId="77777777" w:rsidR="00B74803" w:rsidRDefault="006B7311">
      <w:pPr>
        <w:pStyle w:val="ListParagraph"/>
        <w:numPr>
          <w:ilvl w:val="1"/>
          <w:numId w:val="7"/>
        </w:numPr>
        <w:ind w:left="709"/>
      </w:pPr>
      <w:r>
        <w:t xml:space="preserve">Оптимизация кэширования для </w:t>
      </w:r>
      <w:proofErr w:type="spellStart"/>
      <w:r>
        <w:t>image</w:t>
      </w:r>
      <w:proofErr w:type="spellEnd"/>
      <w:r>
        <w:t xml:space="preserve"> слоев при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build</w:t>
      </w:r>
      <w:proofErr w:type="spellEnd"/>
      <w:r>
        <w:t xml:space="preserve"> </w:t>
      </w:r>
      <w:r w:rsidRPr="009F7052">
        <w:t xml:space="preserve">(стараться не изменять </w:t>
      </w:r>
      <w:proofErr w:type="spellStart"/>
      <w:r>
        <w:t>низлежащие</w:t>
      </w:r>
      <w:proofErr w:type="spellEnd"/>
      <w:r>
        <w:t xml:space="preserve"> слои</w:t>
      </w:r>
      <w:r w:rsidRPr="009F7052">
        <w:t>)</w:t>
      </w:r>
    </w:p>
    <w:p w14:paraId="15E6FA57" w14:textId="77777777" w:rsidR="00B74803" w:rsidRDefault="006B7311">
      <w:pPr>
        <w:pStyle w:val="ListParagraph"/>
        <w:numPr>
          <w:ilvl w:val="1"/>
          <w:numId w:val="7"/>
        </w:numPr>
        <w:ind w:left="709"/>
      </w:pPr>
      <w:proofErr w:type="gramStart"/>
      <w:r>
        <w:t xml:space="preserve">Используйте </w:t>
      </w:r>
      <w:r>
        <w:rPr>
          <w:b/>
          <w:bCs/>
        </w:rPr>
        <w:t>.</w:t>
      </w:r>
      <w:proofErr w:type="spellStart"/>
      <w:r>
        <w:rPr>
          <w:b/>
          <w:bCs/>
        </w:rPr>
        <w:t>dockerignore</w:t>
      </w:r>
      <w:proofErr w:type="spellEnd"/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file</w:t>
      </w:r>
      <w:proofErr w:type="spellEnd"/>
    </w:p>
    <w:p w14:paraId="591E8950" w14:textId="77777777" w:rsidR="00B74803" w:rsidRDefault="006B7311">
      <w:pPr>
        <w:pStyle w:val="ListParagraph"/>
        <w:numPr>
          <w:ilvl w:val="1"/>
          <w:numId w:val="7"/>
        </w:numPr>
        <w:ind w:left="709"/>
      </w:pPr>
      <w:r>
        <w:t xml:space="preserve">Используйте </w:t>
      </w:r>
      <w:r>
        <w:rPr>
          <w:b/>
          <w:bCs/>
        </w:rPr>
        <w:t>Multi-</w:t>
      </w:r>
      <w:proofErr w:type="spellStart"/>
      <w:r>
        <w:rPr>
          <w:b/>
          <w:bCs/>
        </w:rPr>
        <w:t>Stage</w:t>
      </w:r>
      <w:proofErr w:type="spellEnd"/>
      <w:r>
        <w:rPr>
          <w:b/>
          <w:bCs/>
        </w:rPr>
        <w:t xml:space="preserve"> билды</w:t>
      </w:r>
    </w:p>
    <w:p w14:paraId="0386AB44" w14:textId="77777777" w:rsidR="00B74803" w:rsidRDefault="006B7311">
      <w:pPr>
        <w:pStyle w:val="ListParagraph"/>
        <w:numPr>
          <w:ilvl w:val="1"/>
          <w:numId w:val="7"/>
        </w:numPr>
        <w:ind w:left="709"/>
      </w:pPr>
      <w:r>
        <w:t xml:space="preserve">Используйте </w:t>
      </w:r>
      <w:r>
        <w:rPr>
          <w:b/>
          <w:bCs/>
        </w:rPr>
        <w:t>наименее привилегированного пользователя</w:t>
      </w:r>
    </w:p>
    <w:p w14:paraId="60650414" w14:textId="77777777" w:rsidR="00B74803" w:rsidRDefault="006B7311">
      <w:pPr>
        <w:pStyle w:val="ListParagraph"/>
        <w:numPr>
          <w:ilvl w:val="1"/>
          <w:numId w:val="7"/>
        </w:numPr>
        <w:ind w:left="709"/>
      </w:pPr>
      <w:r>
        <w:rPr>
          <w:b/>
          <w:bCs/>
        </w:rPr>
        <w:t xml:space="preserve">Сканируйте свои </w:t>
      </w:r>
      <w:proofErr w:type="spellStart"/>
      <w:r>
        <w:rPr>
          <w:b/>
          <w:bCs/>
        </w:rPr>
        <w:t>Docker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image</w:t>
      </w:r>
      <w:proofErr w:type="spellEnd"/>
      <w:r>
        <w:rPr>
          <w:b/>
          <w:bCs/>
        </w:rPr>
        <w:t xml:space="preserve"> </w:t>
      </w:r>
      <w:r>
        <w:t>на наличие уязвимостей в системе безопасности</w:t>
      </w:r>
    </w:p>
    <w:p w14:paraId="1E5A4BD5" w14:textId="77777777" w:rsidR="00B74803" w:rsidRDefault="006B7311">
      <w:pPr>
        <w:rPr>
          <w:b/>
          <w:bCs/>
        </w:rPr>
      </w:pPr>
      <w:hyperlink r:id="rId191">
        <w:r>
          <w:rPr>
            <w:rStyle w:val="Hyperlink"/>
            <w:b/>
            <w:bCs/>
          </w:rPr>
          <w:t xml:space="preserve">Дюжина инструкций </w:t>
        </w:r>
        <w:proofErr w:type="spellStart"/>
        <w:r>
          <w:rPr>
            <w:rStyle w:val="Hyperlink"/>
            <w:b/>
            <w:bCs/>
          </w:rPr>
          <w:t>Dockerfile</w:t>
        </w:r>
        <w:proofErr w:type="spellEnd"/>
      </w:hyperlink>
    </w:p>
    <w:p w14:paraId="091BF8AF" w14:textId="77777777" w:rsidR="00B74803" w:rsidRDefault="00B74803"/>
    <w:p w14:paraId="111FFDEF" w14:textId="77777777" w:rsidR="00B74803" w:rsidRPr="009F7052" w:rsidRDefault="006B7311">
      <w:r>
        <w:rPr>
          <w:b/>
          <w:bCs/>
          <w:lang w:val="en-US"/>
        </w:rPr>
        <w:t>FROM</w:t>
      </w:r>
      <w:r w:rsidRPr="009F7052">
        <w:t xml:space="preserve"> — задаёт базовый (родительский) образ.</w:t>
      </w:r>
    </w:p>
    <w:p w14:paraId="135D81AF" w14:textId="77777777" w:rsidR="00B74803" w:rsidRPr="009F7052" w:rsidRDefault="006B7311">
      <w:r>
        <w:rPr>
          <w:b/>
          <w:bCs/>
          <w:lang w:val="en-US"/>
        </w:rPr>
        <w:t>LABEL</w:t>
      </w:r>
      <w:r w:rsidRPr="009F7052">
        <w:t xml:space="preserve"> — описывает метаданные. Например — сведения о том, кто создал и поддерживает образ.</w:t>
      </w:r>
    </w:p>
    <w:p w14:paraId="0544D179" w14:textId="77777777" w:rsidR="00B74803" w:rsidRPr="009F7052" w:rsidRDefault="006B7311">
      <w:r>
        <w:rPr>
          <w:b/>
          <w:bCs/>
          <w:lang w:val="en-US"/>
        </w:rPr>
        <w:t>ENV</w:t>
      </w:r>
      <w:r w:rsidRPr="009F7052">
        <w:t xml:space="preserve"> — устанавливает постоянные переменные среды.</w:t>
      </w:r>
    </w:p>
    <w:p w14:paraId="3C24B997" w14:textId="77777777" w:rsidR="00B74803" w:rsidRDefault="006B7311">
      <w:r>
        <w:rPr>
          <w:b/>
          <w:bCs/>
        </w:rPr>
        <w:t>RUN</w:t>
      </w:r>
      <w:r>
        <w:t xml:space="preserve"> — выполняет команду и создаёт слой образа. Используется для установки в контейнер пакетов.</w:t>
      </w:r>
    </w:p>
    <w:p w14:paraId="67F0BD41" w14:textId="77777777" w:rsidR="00B74803" w:rsidRDefault="006B7311">
      <w:r>
        <w:rPr>
          <w:b/>
          <w:bCs/>
        </w:rPr>
        <w:t>COPY</w:t>
      </w:r>
      <w:r>
        <w:t xml:space="preserve"> — копирует в контейнер файлы и папки.</w:t>
      </w:r>
    </w:p>
    <w:p w14:paraId="199959EE" w14:textId="77777777" w:rsidR="00B74803" w:rsidRDefault="006B7311">
      <w:r>
        <w:rPr>
          <w:b/>
          <w:bCs/>
        </w:rPr>
        <w:t>ADD</w:t>
      </w:r>
      <w:r>
        <w:t xml:space="preserve"> — копирует файлы и папки в контейнер, может распаковывать локальные .</w:t>
      </w:r>
      <w:proofErr w:type="spellStart"/>
      <w:r>
        <w:t>tar</w:t>
      </w:r>
      <w:proofErr w:type="spellEnd"/>
      <w:r>
        <w:t>-файлы.</w:t>
      </w:r>
    </w:p>
    <w:p w14:paraId="2B1BC7D8" w14:textId="77777777" w:rsidR="00B74803" w:rsidRDefault="006B7311">
      <w:r>
        <w:rPr>
          <w:b/>
          <w:bCs/>
          <w:highlight w:val="yellow"/>
        </w:rPr>
        <w:lastRenderedPageBreak/>
        <w:t>CMD</w:t>
      </w:r>
      <w:r>
        <w:t xml:space="preserve"> — описывает команду с аргументами, которую нужно </w:t>
      </w:r>
      <w:proofErr w:type="gramStart"/>
      <w:r>
        <w:t>выполнить</w:t>
      </w:r>
      <w:proofErr w:type="gramEnd"/>
      <w:r>
        <w:t xml:space="preserve"> когда контейнер будет запущен. Аргументы могут быть переопределены при запуске контейнера. В файле может присутствовать лишь одна инструкция CMD.</w:t>
      </w:r>
    </w:p>
    <w:p w14:paraId="63CE6EC7" w14:textId="77777777" w:rsidR="00B74803" w:rsidRDefault="006B7311">
      <w:r>
        <w:rPr>
          <w:b/>
          <w:bCs/>
        </w:rPr>
        <w:t>WORKDIR</w:t>
      </w:r>
      <w:r>
        <w:t xml:space="preserve"> — задаёт рабочую директорию для следующей инструкции.</w:t>
      </w:r>
    </w:p>
    <w:p w14:paraId="017CA2CF" w14:textId="77777777" w:rsidR="00B74803" w:rsidRDefault="006B7311">
      <w:r>
        <w:rPr>
          <w:b/>
          <w:bCs/>
        </w:rPr>
        <w:t>ARG</w:t>
      </w:r>
      <w:r>
        <w:t xml:space="preserve"> — задаёт переменные для передачи </w:t>
      </w:r>
      <w:proofErr w:type="spellStart"/>
      <w:r>
        <w:t>Docker</w:t>
      </w:r>
      <w:proofErr w:type="spellEnd"/>
      <w:r>
        <w:t xml:space="preserve"> во время сборки образа.</w:t>
      </w:r>
    </w:p>
    <w:p w14:paraId="257EA2DD" w14:textId="77777777" w:rsidR="00B74803" w:rsidRDefault="006B7311">
      <w:r>
        <w:rPr>
          <w:b/>
          <w:bCs/>
          <w:highlight w:val="yellow"/>
        </w:rPr>
        <w:t>ENTRYPOINT</w:t>
      </w:r>
      <w:r>
        <w:rPr>
          <w:highlight w:val="yellow"/>
        </w:rPr>
        <w:t xml:space="preserve"> </w:t>
      </w:r>
      <w:r>
        <w:t>— предоставляет команду с аргументами для вызова во время выполнения контейнера. Аргументы не переопределяются.</w:t>
      </w:r>
    </w:p>
    <w:p w14:paraId="063AAC97" w14:textId="77777777" w:rsidR="00B74803" w:rsidRDefault="006B7311">
      <w:r>
        <w:rPr>
          <w:b/>
          <w:bCs/>
        </w:rPr>
        <w:t>EXPOSE</w:t>
      </w:r>
      <w:r>
        <w:t xml:space="preserve"> — указывает на необходимость открыть порт. !!!Не открывает порт!!!</w:t>
      </w:r>
    </w:p>
    <w:p w14:paraId="13FBD398" w14:textId="77777777" w:rsidR="00B74803" w:rsidRDefault="006B7311">
      <w:r>
        <w:rPr>
          <w:b/>
          <w:bCs/>
        </w:rPr>
        <w:t>VOLUME</w:t>
      </w:r>
      <w:r>
        <w:t xml:space="preserve"> — создаёт точку монтирования для работы с постоянным хранилищем.</w:t>
      </w:r>
    </w:p>
    <w:p w14:paraId="3EF128ED" w14:textId="77777777" w:rsidR="00B74803" w:rsidRDefault="00B74803"/>
    <w:p w14:paraId="44BBDEDB" w14:textId="77777777" w:rsidR="00B74803" w:rsidRDefault="006B7311">
      <w:pPr>
        <w:pStyle w:val="Heading2"/>
        <w:spacing w:after="283" w:line="386" w:lineRule="auto"/>
        <w:rPr>
          <w:color w:val="000000"/>
          <w:sz w:val="20"/>
          <w:szCs w:val="20"/>
        </w:rPr>
      </w:pPr>
      <w:hyperlink r:id="rId192">
        <w:r>
          <w:rPr>
            <w:rStyle w:val="Hyperlink"/>
            <w:color w:val="000000"/>
            <w:sz w:val="20"/>
            <w:szCs w:val="20"/>
          </w:rPr>
          <w:t xml:space="preserve">Сетевые драйверы в </w:t>
        </w:r>
        <w:proofErr w:type="spellStart"/>
        <w:r>
          <w:rPr>
            <w:rStyle w:val="Hyperlink"/>
            <w:color w:val="000000"/>
            <w:sz w:val="20"/>
            <w:szCs w:val="20"/>
          </w:rPr>
          <w:t>Docker</w:t>
        </w:r>
        <w:proofErr w:type="spellEnd"/>
      </w:hyperlink>
    </w:p>
    <w:p w14:paraId="7661561D" w14:textId="77777777" w:rsidR="00B74803" w:rsidRDefault="006B7311">
      <w:r>
        <w:t xml:space="preserve">Для того, чтобы работать с сетью </w:t>
      </w:r>
      <w:proofErr w:type="spellStart"/>
      <w:r>
        <w:t>Docker</w:t>
      </w:r>
      <w:proofErr w:type="spellEnd"/>
      <w:r>
        <w:t xml:space="preserve"> необходимы драйверы. Имеется несколько драйверов по умолчанию, которые обеспечивают основной функционал по работе с сетью:</w:t>
      </w:r>
    </w:p>
    <w:p w14:paraId="0F319F95" w14:textId="77777777" w:rsidR="00B74803" w:rsidRDefault="006B7311">
      <w:pPr>
        <w:numPr>
          <w:ilvl w:val="0"/>
          <w:numId w:val="33"/>
        </w:numPr>
        <w:tabs>
          <w:tab w:val="left" w:pos="0"/>
        </w:tabs>
      </w:pPr>
      <w:r>
        <w:rPr>
          <w:rStyle w:val="Emphasis"/>
        </w:rPr>
        <w:t xml:space="preserve"> </w:t>
      </w:r>
      <w:proofErr w:type="spellStart"/>
      <w:r>
        <w:rPr>
          <w:rStyle w:val="Emphasis"/>
          <w:b/>
          <w:bCs/>
        </w:rPr>
        <w:t>none</w:t>
      </w:r>
      <w:proofErr w:type="spellEnd"/>
      <w:r>
        <w:t>: отключение всех сетевых ресурсов.</w:t>
      </w:r>
    </w:p>
    <w:p w14:paraId="7DC3D325" w14:textId="77777777" w:rsidR="00B74803" w:rsidRDefault="006B7311">
      <w:pPr>
        <w:numPr>
          <w:ilvl w:val="0"/>
          <w:numId w:val="33"/>
        </w:numPr>
        <w:tabs>
          <w:tab w:val="left" w:pos="0"/>
        </w:tabs>
      </w:pPr>
      <w:r>
        <w:rPr>
          <w:rStyle w:val="Emphasis"/>
        </w:rPr>
        <w:t xml:space="preserve"> </w:t>
      </w:r>
      <w:proofErr w:type="spellStart"/>
      <w:r>
        <w:rPr>
          <w:rStyle w:val="Emphasis"/>
          <w:b/>
          <w:bCs/>
        </w:rPr>
        <w:t>bridge</w:t>
      </w:r>
      <w:proofErr w:type="spellEnd"/>
      <w:r>
        <w:t xml:space="preserve">: сетевой драйвер по умолчанию. По сути, это мост между контейнером и </w:t>
      </w:r>
      <w:proofErr w:type="spellStart"/>
      <w:r>
        <w:t>хостовой</w:t>
      </w:r>
      <w:proofErr w:type="spellEnd"/>
      <w:r>
        <w:t xml:space="preserve"> машиной. Мостовые сети обычно используются, когда приложения выполняются в автономных контейнерах, которые должны взаимодействовать друг с другом.</w:t>
      </w:r>
    </w:p>
    <w:p w14:paraId="5C881F3C" w14:textId="77777777" w:rsidR="00B74803" w:rsidRDefault="006B7311">
      <w:pPr>
        <w:numPr>
          <w:ilvl w:val="0"/>
          <w:numId w:val="33"/>
        </w:numPr>
        <w:tabs>
          <w:tab w:val="left" w:pos="0"/>
        </w:tabs>
      </w:pPr>
      <w:r>
        <w:rPr>
          <w:rStyle w:val="Emphasis"/>
        </w:rPr>
        <w:t xml:space="preserve"> </w:t>
      </w:r>
      <w:proofErr w:type="spellStart"/>
      <w:r>
        <w:rPr>
          <w:rStyle w:val="Emphasis"/>
          <w:b/>
          <w:bCs/>
        </w:rPr>
        <w:t>host</w:t>
      </w:r>
      <w:proofErr w:type="spellEnd"/>
      <w:r>
        <w:t xml:space="preserve">: для автономных контейнеров устраняется сетевая изолированность между контейнером и хостом </w:t>
      </w:r>
      <w:proofErr w:type="spellStart"/>
      <w:r>
        <w:t>Docker</w:t>
      </w:r>
      <w:proofErr w:type="spellEnd"/>
      <w:r>
        <w:t xml:space="preserve"> и напрямую используются сетевые ресурсы хоста.</w:t>
      </w:r>
    </w:p>
    <w:p w14:paraId="6D23371B" w14:textId="77777777" w:rsidR="00B74803" w:rsidRDefault="006B7311">
      <w:pPr>
        <w:numPr>
          <w:ilvl w:val="0"/>
          <w:numId w:val="33"/>
        </w:numPr>
        <w:tabs>
          <w:tab w:val="left" w:pos="0"/>
        </w:tabs>
      </w:pPr>
      <w:r>
        <w:rPr>
          <w:rStyle w:val="Emphasis"/>
        </w:rPr>
        <w:t xml:space="preserve"> </w:t>
      </w:r>
      <w:proofErr w:type="spellStart"/>
      <w:r>
        <w:rPr>
          <w:rStyle w:val="Emphasis"/>
          <w:b/>
          <w:bCs/>
        </w:rPr>
        <w:t>overlay</w:t>
      </w:r>
      <w:proofErr w:type="spellEnd"/>
      <w:r>
        <w:t xml:space="preserve">: наложенные сети соединяют несколько демонов </w:t>
      </w:r>
      <w:proofErr w:type="spellStart"/>
      <w:r>
        <w:t>Docker</w:t>
      </w:r>
      <w:proofErr w:type="spellEnd"/>
      <w:r>
        <w:t>.</w:t>
      </w:r>
    </w:p>
    <w:p w14:paraId="7B05FFBD" w14:textId="77777777" w:rsidR="00B74803" w:rsidRDefault="006B7311">
      <w:pPr>
        <w:numPr>
          <w:ilvl w:val="0"/>
          <w:numId w:val="33"/>
        </w:numPr>
        <w:tabs>
          <w:tab w:val="left" w:pos="0"/>
        </w:tabs>
      </w:pPr>
      <w:r>
        <w:rPr>
          <w:rStyle w:val="Emphasis"/>
        </w:rPr>
        <w:t xml:space="preserve"> </w:t>
      </w:r>
      <w:proofErr w:type="spellStart"/>
      <w:r>
        <w:rPr>
          <w:rStyle w:val="Emphasis"/>
          <w:b/>
          <w:bCs/>
        </w:rPr>
        <w:t>macvlan</w:t>
      </w:r>
      <w:proofErr w:type="spellEnd"/>
      <w:r>
        <w:t xml:space="preserve">: сети </w:t>
      </w:r>
      <w:proofErr w:type="spellStart"/>
      <w:r>
        <w:t>Macvlan</w:t>
      </w:r>
      <w:proofErr w:type="spellEnd"/>
      <w:r>
        <w:t xml:space="preserve"> позволяют присваивать контейнеру MAC-адрес, благодаря чему он выглядит как физическое устройство в сети.</w:t>
      </w:r>
    </w:p>
    <w:p w14:paraId="3030FC75" w14:textId="77777777" w:rsidR="00B74803" w:rsidRPr="009F7052" w:rsidRDefault="006B7311">
      <w:pPr>
        <w:rPr>
          <w:b/>
          <w:bCs/>
        </w:rPr>
      </w:pPr>
      <w:r>
        <w:rPr>
          <w:b/>
          <w:bCs/>
          <w:lang w:val="en-US"/>
        </w:rPr>
        <w:t>docker</w:t>
      </w:r>
      <w:r w:rsidRPr="009F7052">
        <w:rPr>
          <w:b/>
          <w:bCs/>
        </w:rPr>
        <w:t xml:space="preserve"> </w:t>
      </w:r>
      <w:r>
        <w:rPr>
          <w:b/>
          <w:bCs/>
          <w:lang w:val="en-US"/>
        </w:rPr>
        <w:t>network</w:t>
      </w:r>
      <w:r w:rsidRPr="009F7052">
        <w:rPr>
          <w:b/>
          <w:bCs/>
        </w:rPr>
        <w:t xml:space="preserve"> </w:t>
      </w:r>
      <w:r>
        <w:rPr>
          <w:b/>
          <w:bCs/>
          <w:lang w:val="en-US"/>
        </w:rPr>
        <w:t>ls</w:t>
      </w:r>
    </w:p>
    <w:p w14:paraId="6251E5A6" w14:textId="77777777" w:rsidR="00B74803" w:rsidRPr="009F7052" w:rsidRDefault="006B7311">
      <w:pPr>
        <w:rPr>
          <w:b/>
          <w:bCs/>
        </w:rPr>
      </w:pPr>
      <w:r>
        <w:rPr>
          <w:b/>
          <w:bCs/>
          <w:lang w:val="en-US"/>
        </w:rPr>
        <w:t>docker</w:t>
      </w:r>
      <w:r w:rsidRPr="009F7052">
        <w:rPr>
          <w:b/>
          <w:bCs/>
        </w:rPr>
        <w:t>0</w:t>
      </w:r>
      <w:r w:rsidRPr="009F7052">
        <w:t xml:space="preserve"> – </w:t>
      </w:r>
      <w:r>
        <w:t>дефолтный сетевой бридж для контейнеров</w:t>
      </w:r>
    </w:p>
    <w:p w14:paraId="7AE406A4" w14:textId="77777777" w:rsidR="00B74803" w:rsidRPr="009F7052" w:rsidRDefault="006B7311">
      <w:proofErr w:type="spellStart"/>
      <w:r>
        <w:rPr>
          <w:b/>
          <w:bCs/>
          <w:lang w:val="en-US"/>
        </w:rPr>
        <w:t>tmpfs</w:t>
      </w:r>
      <w:proofErr w:type="spellEnd"/>
      <w:r w:rsidRPr="009F7052">
        <w:t xml:space="preserve"> - временное файловое хранилище. Это некая специально отведённая область в оперативной памяти компьютера </w:t>
      </w:r>
      <w:r w:rsidRPr="009F7052">
        <w:rPr>
          <w:b/>
          <w:bCs/>
        </w:rPr>
        <w:t>--</w:t>
      </w:r>
      <w:proofErr w:type="spellStart"/>
      <w:r>
        <w:rPr>
          <w:b/>
          <w:bCs/>
          <w:lang w:val="en-US"/>
        </w:rPr>
        <w:t>tmpfs</w:t>
      </w:r>
      <w:proofErr w:type="spellEnd"/>
    </w:p>
    <w:p w14:paraId="18DFACA7" w14:textId="77777777" w:rsidR="00B74803" w:rsidRDefault="006B7311">
      <w:pPr>
        <w:shd w:val="clear" w:color="auto" w:fill="FFFFFF"/>
        <w:spacing w:before="480" w:after="0" w:line="240" w:lineRule="auto"/>
        <w:outlineLvl w:val="3"/>
        <w:rPr>
          <w:rFonts w:ascii="Fira Sans" w:hAnsi="Fira Sans"/>
          <w:color w:val="333333"/>
          <w:sz w:val="24"/>
        </w:rPr>
      </w:pPr>
      <w:r>
        <w:rPr>
          <w:rFonts w:ascii="Fira Sans" w:eastAsia="Times New Roman" w:hAnsi="Fira Sans" w:cs="Times New Roman"/>
          <w:color w:val="333333"/>
          <w:sz w:val="24"/>
          <w:szCs w:val="24"/>
          <w:lang w:eastAsia="ru-RU"/>
        </w:rPr>
        <w:t>Основные</w:t>
      </w:r>
      <w:r w:rsidRPr="009F7052">
        <w:rPr>
          <w:rFonts w:ascii="Fira Sans" w:eastAsia="Times New Roman" w:hAnsi="Fira Sans" w:cs="Times New Roman"/>
          <w:color w:val="333333"/>
          <w:sz w:val="24"/>
          <w:lang w:eastAsia="ru-RU"/>
          <w:rPrChange w:id="47" w:author="Дмитрий Сафронов" w:date="2024-03-13T08:59:00Z">
            <w:rPr>
              <w:sz w:val="24"/>
              <w:szCs w:val="24"/>
            </w:rPr>
          </w:rPrChange>
        </w:rPr>
        <w:t xml:space="preserve"> </w:t>
      </w:r>
      <w:r>
        <w:rPr>
          <w:rFonts w:ascii="Fira Sans" w:eastAsia="Times New Roman" w:hAnsi="Fira Sans" w:cs="Times New Roman"/>
          <w:color w:val="333333"/>
          <w:sz w:val="24"/>
          <w:szCs w:val="24"/>
          <w:lang w:eastAsia="ru-RU"/>
        </w:rPr>
        <w:t>команды</w:t>
      </w:r>
    </w:p>
    <w:p w14:paraId="57EF4BDF" w14:textId="77777777" w:rsidR="00B74803" w:rsidRPr="00E753EA" w:rsidRDefault="006B73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Consolas" w:eastAsia="Times New Roman" w:hAnsi="Consolas" w:cs="Courier New"/>
          <w:color w:val="8E908C"/>
          <w:lang w:eastAsia="ru-RU"/>
        </w:rPr>
      </w:pPr>
      <w:r w:rsidRPr="009F7052">
        <w:rPr>
          <w:rFonts w:ascii="Consolas" w:eastAsia="Times New Roman" w:hAnsi="Consolas" w:cs="Courier New"/>
          <w:color w:val="8E908C"/>
          <w:lang w:eastAsia="ru-RU"/>
          <w:rPrChange w:id="48" w:author="Дмитрий Сафронов" w:date="2024-03-13T08:59:00Z">
            <w:rPr/>
          </w:rPrChange>
        </w:rPr>
        <w:t xml:space="preserve"># </w:t>
      </w:r>
      <w:r>
        <w:rPr>
          <w:rFonts w:ascii="Consolas" w:eastAsia="Times New Roman" w:hAnsi="Consolas" w:cs="Courier New"/>
          <w:color w:val="8E908C"/>
          <w:lang w:eastAsia="ru-RU"/>
        </w:rPr>
        <w:t>справочная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49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информация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50" w:author="Дмитрий Сафронов" w:date="2024-03-13T08:59:00Z">
            <w:rPr/>
          </w:rPrChange>
        </w:rPr>
        <w:br/>
      </w:r>
      <w:r>
        <w:rPr>
          <w:rFonts w:ascii="Consolas" w:eastAsia="Times New Roman" w:hAnsi="Consolas" w:cs="Courier New"/>
          <w:color w:val="333333"/>
          <w:lang w:val="en-US" w:eastAsia="ru-RU"/>
        </w:rPr>
        <w:t>docker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51" w:author="Дмитрий Сафронов" w:date="2024-03-13T08:59:00Z">
            <w:rPr/>
          </w:rPrChange>
        </w:rPr>
        <w:t xml:space="preserve"> </w:t>
      </w:r>
      <w:r w:rsidRPr="009F7052">
        <w:rPr>
          <w:rFonts w:ascii="Consolas" w:eastAsia="Times New Roman" w:hAnsi="Consolas" w:cs="Courier New"/>
          <w:color w:val="BC6060"/>
          <w:lang w:eastAsia="ru-RU"/>
          <w:rPrChange w:id="52" w:author="Дмитрий Сафронов" w:date="2024-03-13T08:59:00Z">
            <w:rPr/>
          </w:rPrChange>
        </w:rPr>
        <w:t>--</w:t>
      </w:r>
      <w:r>
        <w:rPr>
          <w:rFonts w:ascii="Consolas" w:eastAsia="Times New Roman" w:hAnsi="Consolas" w:cs="Courier New"/>
          <w:color w:val="BC6060"/>
          <w:lang w:val="en-US" w:eastAsia="ru-RU"/>
        </w:rPr>
        <w:t>help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53" w:author="Дмитрий Сафронов" w:date="2024-03-13T08:59:00Z">
            <w:rPr/>
          </w:rPrChange>
        </w:rPr>
        <w:t xml:space="preserve"> 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54" w:author="Дмитрий Сафронов" w:date="2024-03-13T08:59:00Z">
            <w:rPr/>
          </w:rPrChange>
        </w:rPr>
        <w:t xml:space="preserve"># </w:t>
      </w:r>
      <w:r>
        <w:rPr>
          <w:rFonts w:ascii="Consolas" w:eastAsia="Times New Roman" w:hAnsi="Consolas" w:cs="Courier New"/>
          <w:color w:val="8E908C"/>
          <w:lang w:eastAsia="ru-RU"/>
        </w:rPr>
        <w:t>список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55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доступных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56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команд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57" w:author="Дмитрий Сафронов" w:date="2024-03-13T08:59:00Z">
            <w:rPr/>
          </w:rPrChange>
        </w:rPr>
        <w:br/>
      </w:r>
      <w:r>
        <w:rPr>
          <w:rFonts w:ascii="Consolas" w:eastAsia="Times New Roman" w:hAnsi="Consolas" w:cs="Courier New"/>
          <w:color w:val="333333"/>
          <w:lang w:val="en-US" w:eastAsia="ru-RU"/>
        </w:rPr>
        <w:t>docker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58" w:author="Дмитрий Сафронов" w:date="2024-03-13T08:59:00Z">
            <w:rPr/>
          </w:rPrChange>
        </w:rPr>
        <w:t xml:space="preserve"> &lt;</w:t>
      </w:r>
      <w:r>
        <w:rPr>
          <w:rFonts w:ascii="Consolas" w:eastAsia="Times New Roman" w:hAnsi="Consolas" w:cs="Courier New"/>
          <w:color w:val="333333"/>
          <w:lang w:val="en-US" w:eastAsia="ru-RU"/>
        </w:rPr>
        <w:t>command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59" w:author="Дмитрий Сафронов" w:date="2024-03-13T08:59:00Z">
            <w:rPr/>
          </w:rPrChange>
        </w:rPr>
        <w:t xml:space="preserve">&gt; </w:t>
      </w:r>
      <w:r w:rsidRPr="009F7052">
        <w:rPr>
          <w:rFonts w:ascii="Consolas" w:eastAsia="Times New Roman" w:hAnsi="Consolas" w:cs="Courier New"/>
          <w:color w:val="BC6060"/>
          <w:lang w:eastAsia="ru-RU"/>
          <w:rPrChange w:id="60" w:author="Дмитрий Сафронов" w:date="2024-03-13T08:59:00Z">
            <w:rPr/>
          </w:rPrChange>
        </w:rPr>
        <w:t>--</w:t>
      </w:r>
      <w:r>
        <w:rPr>
          <w:rFonts w:ascii="Consolas" w:eastAsia="Times New Roman" w:hAnsi="Consolas" w:cs="Courier New"/>
          <w:color w:val="BC6060"/>
          <w:lang w:val="en-US" w:eastAsia="ru-RU"/>
        </w:rPr>
        <w:t>help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61" w:author="Дмитрий Сафронов" w:date="2024-03-13T08:59:00Z">
            <w:rPr/>
          </w:rPrChange>
        </w:rPr>
        <w:t xml:space="preserve"> 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62" w:author="Дмитрий Сафронов" w:date="2024-03-13T08:59:00Z">
            <w:rPr/>
          </w:rPrChange>
        </w:rPr>
        <w:t xml:space="preserve"># </w:t>
      </w:r>
      <w:r>
        <w:rPr>
          <w:rFonts w:ascii="Consolas" w:eastAsia="Times New Roman" w:hAnsi="Consolas" w:cs="Courier New"/>
          <w:color w:val="8E908C"/>
          <w:lang w:eastAsia="ru-RU"/>
        </w:rPr>
        <w:t>информация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63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по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64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команде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65" w:author="Дмитрий Сафронов" w:date="2024-03-13T08:59:00Z">
            <w:rPr/>
          </w:rPrChange>
        </w:rPr>
        <w:br/>
        <w:t xml:space="preserve"> 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66" w:author="Дмитрий Сафронов" w:date="2024-03-13T08:59:00Z">
            <w:rPr/>
          </w:rPrChange>
        </w:rPr>
        <w:br/>
      </w:r>
      <w:r>
        <w:rPr>
          <w:rFonts w:ascii="Consolas" w:eastAsia="Times New Roman" w:hAnsi="Consolas" w:cs="Courier New"/>
          <w:color w:val="333333"/>
          <w:lang w:val="en-US" w:eastAsia="ru-RU"/>
        </w:rPr>
        <w:t>docker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67" w:author="Дмитрий Сафронов" w:date="2024-03-13T08:59:00Z">
            <w:rPr/>
          </w:rPrChange>
        </w:rPr>
        <w:t xml:space="preserve"> </w:t>
      </w:r>
      <w:r w:rsidRPr="009F7052">
        <w:rPr>
          <w:rFonts w:ascii="Consolas" w:eastAsia="Times New Roman" w:hAnsi="Consolas" w:cs="Courier New"/>
          <w:color w:val="BC6060"/>
          <w:lang w:eastAsia="ru-RU"/>
          <w:rPrChange w:id="68" w:author="Дмитрий Сафронов" w:date="2024-03-13T08:59:00Z">
            <w:rPr/>
          </w:rPrChange>
        </w:rPr>
        <w:t>--</w:t>
      </w:r>
      <w:r>
        <w:rPr>
          <w:rFonts w:ascii="Consolas" w:eastAsia="Times New Roman" w:hAnsi="Consolas" w:cs="Courier New"/>
          <w:color w:val="BC6060"/>
          <w:lang w:val="en-US" w:eastAsia="ru-RU"/>
        </w:rPr>
        <w:t>version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69" w:author="Дмитрий Сафронов" w:date="2024-03-13T08:59:00Z">
            <w:rPr/>
          </w:rPrChange>
        </w:rPr>
        <w:t xml:space="preserve"> 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70" w:author="Дмитрий Сафронов" w:date="2024-03-13T08:59:00Z">
            <w:rPr/>
          </w:rPrChange>
        </w:rPr>
        <w:t xml:space="preserve"># </w:t>
      </w:r>
      <w:r>
        <w:rPr>
          <w:rFonts w:ascii="Consolas" w:eastAsia="Times New Roman" w:hAnsi="Consolas" w:cs="Courier New"/>
          <w:color w:val="8E908C"/>
          <w:lang w:eastAsia="ru-RU"/>
        </w:rPr>
        <w:t>версия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71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val="en-US" w:eastAsia="ru-RU"/>
        </w:rPr>
        <w:t>Docker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72" w:author="Дмитрий Сафронов" w:date="2024-03-13T08:59:00Z">
            <w:rPr/>
          </w:rPrChange>
        </w:rPr>
        <w:br/>
      </w:r>
      <w:r>
        <w:rPr>
          <w:rFonts w:ascii="Consolas" w:eastAsia="Times New Roman" w:hAnsi="Consolas" w:cs="Courier New"/>
          <w:color w:val="333333"/>
          <w:lang w:val="en-US" w:eastAsia="ru-RU"/>
        </w:rPr>
        <w:t>docker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73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333333"/>
          <w:lang w:val="en-US" w:eastAsia="ru-RU"/>
        </w:rPr>
        <w:t>info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74" w:author="Дмитрий Сафронов" w:date="2024-03-13T08:59:00Z">
            <w:rPr/>
          </w:rPrChange>
        </w:rPr>
        <w:t xml:space="preserve"> 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75" w:author="Дмитрий Сафронов" w:date="2024-03-13T08:59:00Z">
            <w:rPr/>
          </w:rPrChange>
        </w:rPr>
        <w:t xml:space="preserve"># </w:t>
      </w:r>
      <w:r>
        <w:rPr>
          <w:rFonts w:ascii="Consolas" w:eastAsia="Times New Roman" w:hAnsi="Consolas" w:cs="Courier New"/>
          <w:color w:val="8E908C"/>
          <w:lang w:eastAsia="ru-RU"/>
        </w:rPr>
        <w:t>общая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76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информация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77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о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78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системе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79" w:author="Дмитрий Сафронов" w:date="2024-03-13T08:59:00Z">
            <w:rPr/>
          </w:rPrChange>
        </w:rPr>
        <w:br/>
        <w:t xml:space="preserve"> 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80" w:author="Дмитрий Сафронов" w:date="2024-03-13T08:59:00Z">
            <w:rPr/>
          </w:rPrChange>
        </w:rPr>
        <w:br/>
      </w:r>
      <w:r w:rsidRPr="009F7052">
        <w:rPr>
          <w:rFonts w:ascii="Consolas" w:eastAsia="Times New Roman" w:hAnsi="Consolas" w:cs="Courier New"/>
          <w:color w:val="8E908C"/>
          <w:lang w:eastAsia="ru-RU"/>
          <w:rPrChange w:id="81" w:author="Дмитрий Сафронов" w:date="2024-03-13T08:59:00Z">
            <w:rPr/>
          </w:rPrChange>
        </w:rPr>
        <w:t xml:space="preserve"># </w:t>
      </w:r>
      <w:r>
        <w:rPr>
          <w:rFonts w:ascii="Consolas" w:eastAsia="Times New Roman" w:hAnsi="Consolas" w:cs="Courier New"/>
          <w:color w:val="8E908C"/>
          <w:lang w:eastAsia="ru-RU"/>
        </w:rPr>
        <w:t>работа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82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с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83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образами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84" w:author="Дмитрий Сафронов" w:date="2024-03-13T08:59:00Z">
            <w:rPr/>
          </w:rPrChange>
        </w:rPr>
        <w:br/>
      </w:r>
      <w:r>
        <w:rPr>
          <w:rFonts w:ascii="Consolas" w:eastAsia="Times New Roman" w:hAnsi="Consolas" w:cs="Courier New"/>
          <w:color w:val="333333"/>
          <w:lang w:val="en-US" w:eastAsia="ru-RU"/>
        </w:rPr>
        <w:t>docker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85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333333"/>
          <w:lang w:val="en-US" w:eastAsia="ru-RU"/>
        </w:rPr>
        <w:t>search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86" w:author="Дмитрий Сафронов" w:date="2024-03-13T08:59:00Z">
            <w:rPr/>
          </w:rPrChange>
        </w:rPr>
        <w:t xml:space="preserve"> </w:t>
      </w:r>
      <w:proofErr w:type="spellStart"/>
      <w:r>
        <w:rPr>
          <w:rFonts w:ascii="Consolas" w:eastAsia="Times New Roman" w:hAnsi="Consolas" w:cs="Courier New"/>
          <w:color w:val="333333"/>
          <w:lang w:val="en-US" w:eastAsia="ru-RU"/>
        </w:rPr>
        <w:t>debian</w:t>
      </w:r>
      <w:proofErr w:type="spellEnd"/>
      <w:r w:rsidRPr="009F7052">
        <w:rPr>
          <w:rFonts w:ascii="Consolas" w:eastAsia="Times New Roman" w:hAnsi="Consolas" w:cs="Courier New"/>
          <w:color w:val="333333"/>
          <w:lang w:eastAsia="ru-RU"/>
          <w:rPrChange w:id="87" w:author="Дмитрий Сафронов" w:date="2024-03-13T08:59:00Z">
            <w:rPr/>
          </w:rPrChange>
        </w:rPr>
        <w:t xml:space="preserve"> 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88" w:author="Дмитрий Сафронов" w:date="2024-03-13T08:59:00Z">
            <w:rPr/>
          </w:rPrChange>
        </w:rPr>
        <w:t xml:space="preserve"># </w:t>
      </w:r>
      <w:r>
        <w:rPr>
          <w:rFonts w:ascii="Consolas" w:eastAsia="Times New Roman" w:hAnsi="Consolas" w:cs="Courier New"/>
          <w:color w:val="8E908C"/>
          <w:lang w:eastAsia="ru-RU"/>
        </w:rPr>
        <w:t>поиск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89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образов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90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по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91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ключевому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92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слову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93" w:author="Дмитрий Сафронов" w:date="2024-03-13T08:59:00Z">
            <w:rPr/>
          </w:rPrChange>
        </w:rPr>
        <w:t xml:space="preserve"> </w:t>
      </w:r>
      <w:proofErr w:type="spellStart"/>
      <w:r>
        <w:rPr>
          <w:rFonts w:ascii="Consolas" w:eastAsia="Times New Roman" w:hAnsi="Consolas" w:cs="Courier New"/>
          <w:color w:val="8E908C"/>
          <w:lang w:val="en-US" w:eastAsia="ru-RU"/>
        </w:rPr>
        <w:t>debian</w:t>
      </w:r>
      <w:proofErr w:type="spellEnd"/>
      <w:r w:rsidRPr="009F7052">
        <w:rPr>
          <w:rFonts w:ascii="Consolas" w:eastAsia="Times New Roman" w:hAnsi="Consolas" w:cs="Courier New"/>
          <w:color w:val="333333"/>
          <w:lang w:eastAsia="ru-RU"/>
          <w:rPrChange w:id="94" w:author="Дмитрий Сафронов" w:date="2024-03-13T08:59:00Z">
            <w:rPr/>
          </w:rPrChange>
        </w:rPr>
        <w:br/>
        <w:t xml:space="preserve"> 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95" w:author="Дмитрий Сафронов" w:date="2024-03-13T08:59:00Z">
            <w:rPr/>
          </w:rPrChange>
        </w:rPr>
        <w:br/>
      </w:r>
      <w:r>
        <w:rPr>
          <w:rFonts w:ascii="Consolas" w:eastAsia="Times New Roman" w:hAnsi="Consolas" w:cs="Courier New"/>
          <w:color w:val="333333"/>
          <w:lang w:val="en-US" w:eastAsia="ru-RU"/>
        </w:rPr>
        <w:t>docker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96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333333"/>
          <w:lang w:val="en-US" w:eastAsia="ru-RU"/>
        </w:rPr>
        <w:t>pull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97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333333"/>
          <w:lang w:val="en-US" w:eastAsia="ru-RU"/>
        </w:rPr>
        <w:t>ubuntu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98" w:author="Дмитрий Сафронов" w:date="2024-03-13T08:59:00Z">
            <w:rPr/>
          </w:rPrChange>
        </w:rPr>
        <w:t xml:space="preserve"> 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99" w:author="Дмитрий Сафронов" w:date="2024-03-13T08:59:00Z">
            <w:rPr/>
          </w:rPrChange>
        </w:rPr>
        <w:t xml:space="preserve"># </w:t>
      </w:r>
      <w:r>
        <w:rPr>
          <w:rFonts w:ascii="Consolas" w:eastAsia="Times New Roman" w:hAnsi="Consolas" w:cs="Courier New"/>
          <w:color w:val="8E908C"/>
          <w:lang w:eastAsia="ru-RU"/>
        </w:rPr>
        <w:t>скачивание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00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последней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01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версии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02" w:author="Дмитрий Сафронов" w:date="2024-03-13T08:59:00Z">
            <w:rPr/>
          </w:rPrChange>
        </w:rPr>
        <w:t xml:space="preserve"> (</w:t>
      </w:r>
      <w:r>
        <w:rPr>
          <w:rFonts w:ascii="Consolas" w:eastAsia="Times New Roman" w:hAnsi="Consolas" w:cs="Courier New"/>
          <w:color w:val="8E908C"/>
          <w:lang w:eastAsia="ru-RU"/>
        </w:rPr>
        <w:t>тег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03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по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04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умолчанию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05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val="en-US" w:eastAsia="ru-RU"/>
        </w:rPr>
        <w:t>latest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06" w:author="Дмитрий Сафронов" w:date="2024-03-13T08:59:00Z">
            <w:rPr/>
          </w:rPrChange>
        </w:rPr>
        <w:t xml:space="preserve">) </w:t>
      </w:r>
      <w:r>
        <w:rPr>
          <w:rFonts w:ascii="Consolas" w:eastAsia="Times New Roman" w:hAnsi="Consolas" w:cs="Courier New"/>
          <w:color w:val="8E908C"/>
          <w:lang w:eastAsia="ru-RU"/>
        </w:rPr>
        <w:t>официального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07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образа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08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val="en-US" w:eastAsia="ru-RU"/>
        </w:rPr>
        <w:t>ubuntu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09" w:author="Дмитрий Сафронов" w:date="2024-03-13T08:59:00Z">
            <w:rPr/>
          </w:rPrChange>
        </w:rPr>
        <w:t xml:space="preserve"> (</w:t>
      </w:r>
      <w:r>
        <w:rPr>
          <w:rFonts w:ascii="Consolas" w:eastAsia="Times New Roman" w:hAnsi="Consolas" w:cs="Courier New"/>
          <w:color w:val="8E908C"/>
          <w:lang w:eastAsia="ru-RU"/>
        </w:rPr>
        <w:t>издатель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10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не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11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указывается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12" w:author="Дмитрий Сафронов" w:date="2024-03-13T08:59:00Z">
            <w:rPr/>
          </w:rPrChange>
        </w:rPr>
        <w:t xml:space="preserve">) </w:t>
      </w:r>
      <w:r>
        <w:rPr>
          <w:rFonts w:ascii="Consolas" w:eastAsia="Times New Roman" w:hAnsi="Consolas" w:cs="Courier New"/>
          <w:color w:val="8E908C"/>
          <w:lang w:eastAsia="ru-RU"/>
        </w:rPr>
        <w:t>из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13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репозитория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14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по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15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умолчанию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16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val="en-US" w:eastAsia="ru-RU"/>
        </w:rPr>
        <w:t>docker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17" w:author="Дмитрий Сафронов" w:date="2024-03-13T08:59:00Z">
            <w:rPr/>
          </w:rPrChange>
        </w:rPr>
        <w:t>.</w:t>
      </w:r>
      <w:r>
        <w:rPr>
          <w:rFonts w:ascii="Consolas" w:eastAsia="Times New Roman" w:hAnsi="Consolas" w:cs="Courier New"/>
          <w:color w:val="8E908C"/>
          <w:lang w:val="en-US" w:eastAsia="ru-RU"/>
        </w:rPr>
        <w:t>io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18" w:author="Дмитрий Сафронов" w:date="2024-03-13T08:59:00Z">
            <w:rPr/>
          </w:rPrChange>
        </w:rPr>
        <w:t>/</w:t>
      </w:r>
      <w:r>
        <w:rPr>
          <w:rFonts w:ascii="Consolas" w:eastAsia="Times New Roman" w:hAnsi="Consolas" w:cs="Courier New"/>
          <w:color w:val="8E908C"/>
          <w:lang w:val="en-US" w:eastAsia="ru-RU"/>
        </w:rPr>
        <w:t>library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119" w:author="Дмитрий Сафронов" w:date="2024-03-13T08:59:00Z">
            <w:rPr/>
          </w:rPrChange>
        </w:rPr>
        <w:br/>
      </w:r>
      <w:r>
        <w:rPr>
          <w:rFonts w:ascii="Consolas" w:eastAsia="Times New Roman" w:hAnsi="Consolas" w:cs="Courier New"/>
          <w:color w:val="333333"/>
          <w:lang w:val="en-US" w:eastAsia="ru-RU"/>
        </w:rPr>
        <w:t>docker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120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333333"/>
          <w:lang w:val="en-US" w:eastAsia="ru-RU"/>
        </w:rPr>
        <w:t>pull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121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333333"/>
          <w:lang w:val="en-US" w:eastAsia="ru-RU"/>
        </w:rPr>
        <w:t>prom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122" w:author="Дмитрий Сафронов" w:date="2024-03-13T08:59:00Z">
            <w:rPr/>
          </w:rPrChange>
        </w:rPr>
        <w:t>/</w:t>
      </w:r>
      <w:proofErr w:type="spellStart"/>
      <w:r>
        <w:rPr>
          <w:rFonts w:ascii="Consolas" w:eastAsia="Times New Roman" w:hAnsi="Consolas" w:cs="Courier New"/>
          <w:color w:val="333333"/>
          <w:lang w:val="en-US" w:eastAsia="ru-RU"/>
        </w:rPr>
        <w:t>prometheus</w:t>
      </w:r>
      <w:proofErr w:type="spellEnd"/>
      <w:r w:rsidRPr="009F7052">
        <w:rPr>
          <w:rFonts w:ascii="Consolas" w:eastAsia="Times New Roman" w:hAnsi="Consolas" w:cs="Courier New"/>
          <w:color w:val="333333"/>
          <w:lang w:eastAsia="ru-RU"/>
          <w:rPrChange w:id="123" w:author="Дмитрий Сафронов" w:date="2024-03-13T08:59:00Z">
            <w:rPr/>
          </w:rPrChange>
        </w:rPr>
        <w:t xml:space="preserve"> 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24" w:author="Дмитрий Сафронов" w:date="2024-03-13T08:59:00Z">
            <w:rPr/>
          </w:rPrChange>
        </w:rPr>
        <w:t xml:space="preserve"># </w:t>
      </w:r>
      <w:r>
        <w:rPr>
          <w:rFonts w:ascii="Consolas" w:eastAsia="Times New Roman" w:hAnsi="Consolas" w:cs="Courier New"/>
          <w:color w:val="8E908C"/>
          <w:lang w:eastAsia="ru-RU"/>
        </w:rPr>
        <w:t>скачивание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25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последней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26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версии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27" w:author="Дмитрий Сафронов" w:date="2024-03-13T08:59:00Z">
            <w:rPr/>
          </w:rPrChange>
        </w:rPr>
        <w:t xml:space="preserve"> (</w:t>
      </w:r>
      <w:r>
        <w:rPr>
          <w:rFonts w:ascii="Consolas" w:eastAsia="Times New Roman" w:hAnsi="Consolas" w:cs="Courier New"/>
          <w:color w:val="8E908C"/>
          <w:lang w:val="en-US" w:eastAsia="ru-RU"/>
        </w:rPr>
        <w:t>latest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28" w:author="Дмитрий Сафронов" w:date="2024-03-13T08:59:00Z">
            <w:rPr/>
          </w:rPrChange>
        </w:rPr>
        <w:t xml:space="preserve">) </w:t>
      </w:r>
      <w:r>
        <w:rPr>
          <w:rFonts w:ascii="Consolas" w:eastAsia="Times New Roman" w:hAnsi="Consolas" w:cs="Courier New"/>
          <w:color w:val="8E908C"/>
          <w:lang w:eastAsia="ru-RU"/>
        </w:rPr>
        <w:t>образа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29" w:author="Дмитрий Сафронов" w:date="2024-03-13T08:59:00Z">
            <w:rPr/>
          </w:rPrChange>
        </w:rPr>
        <w:t xml:space="preserve"> </w:t>
      </w:r>
      <w:proofErr w:type="spellStart"/>
      <w:r>
        <w:rPr>
          <w:rFonts w:ascii="Consolas" w:eastAsia="Times New Roman" w:hAnsi="Consolas" w:cs="Courier New"/>
          <w:color w:val="8E908C"/>
          <w:lang w:val="en-US" w:eastAsia="ru-RU"/>
        </w:rPr>
        <w:t>prometheus</w:t>
      </w:r>
      <w:proofErr w:type="spellEnd"/>
      <w:r w:rsidRPr="009F7052">
        <w:rPr>
          <w:rFonts w:ascii="Consolas" w:eastAsia="Times New Roman" w:hAnsi="Consolas" w:cs="Courier New"/>
          <w:color w:val="8E908C"/>
          <w:lang w:eastAsia="ru-RU"/>
          <w:rPrChange w:id="130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от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31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издателя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32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val="en-US" w:eastAsia="ru-RU"/>
        </w:rPr>
        <w:t>prom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33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из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34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репозитория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35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val="en-US" w:eastAsia="ru-RU"/>
        </w:rPr>
        <w:t>docker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36" w:author="Дмитрий Сафронов" w:date="2024-03-13T08:59:00Z">
            <w:rPr/>
          </w:rPrChange>
        </w:rPr>
        <w:t>.</w:t>
      </w:r>
      <w:r>
        <w:rPr>
          <w:rFonts w:ascii="Consolas" w:eastAsia="Times New Roman" w:hAnsi="Consolas" w:cs="Courier New"/>
          <w:color w:val="8E908C"/>
          <w:lang w:val="en-US" w:eastAsia="ru-RU"/>
        </w:rPr>
        <w:t>io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37" w:author="Дмитрий Сафронов" w:date="2024-03-13T08:59:00Z">
            <w:rPr/>
          </w:rPrChange>
        </w:rPr>
        <w:t>/</w:t>
      </w:r>
      <w:r>
        <w:rPr>
          <w:rFonts w:ascii="Consolas" w:eastAsia="Times New Roman" w:hAnsi="Consolas" w:cs="Courier New"/>
          <w:color w:val="8E908C"/>
          <w:lang w:val="en-US" w:eastAsia="ru-RU"/>
        </w:rPr>
        <w:t>prom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138" w:author="Дмитрий Сафронов" w:date="2024-03-13T08:59:00Z">
            <w:rPr/>
          </w:rPrChange>
        </w:rPr>
        <w:br/>
      </w:r>
      <w:r>
        <w:rPr>
          <w:rFonts w:ascii="Consolas" w:eastAsia="Times New Roman" w:hAnsi="Consolas" w:cs="Courier New"/>
          <w:color w:val="333333"/>
          <w:lang w:val="en-US" w:eastAsia="ru-RU"/>
        </w:rPr>
        <w:t>docker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139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333333"/>
          <w:lang w:val="en-US" w:eastAsia="ru-RU"/>
        </w:rPr>
        <w:t>pull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140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333333"/>
          <w:lang w:val="en-US" w:eastAsia="ru-RU"/>
        </w:rPr>
        <w:t>docker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141" w:author="Дмитрий Сафронов" w:date="2024-03-13T08:59:00Z">
            <w:rPr/>
          </w:rPrChange>
        </w:rPr>
        <w:t>.</w:t>
      </w:r>
      <w:r>
        <w:rPr>
          <w:rFonts w:ascii="Consolas" w:eastAsia="Times New Roman" w:hAnsi="Consolas" w:cs="Courier New"/>
          <w:color w:val="333333"/>
          <w:lang w:val="en-US" w:eastAsia="ru-RU"/>
        </w:rPr>
        <w:t>io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142" w:author="Дмитрий Сафронов" w:date="2024-03-13T08:59:00Z">
            <w:rPr/>
          </w:rPrChange>
        </w:rPr>
        <w:t>/</w:t>
      </w:r>
      <w:r>
        <w:rPr>
          <w:rFonts w:ascii="Consolas" w:eastAsia="Times New Roman" w:hAnsi="Consolas" w:cs="Courier New"/>
          <w:color w:val="333333"/>
          <w:lang w:val="en-US" w:eastAsia="ru-RU"/>
        </w:rPr>
        <w:t>library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143" w:author="Дмитрий Сафронов" w:date="2024-03-13T08:59:00Z">
            <w:rPr/>
          </w:rPrChange>
        </w:rPr>
        <w:t>/</w:t>
      </w:r>
      <w:r>
        <w:rPr>
          <w:rFonts w:ascii="Consolas" w:eastAsia="Times New Roman" w:hAnsi="Consolas" w:cs="Courier New"/>
          <w:color w:val="333333"/>
          <w:lang w:val="en-US" w:eastAsia="ru-RU"/>
        </w:rPr>
        <w:t>ubuntu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144" w:author="Дмитрий Сафронов" w:date="2024-03-13T08:59:00Z">
            <w:rPr/>
          </w:rPrChange>
        </w:rPr>
        <w:t xml:space="preserve">:18.04 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45" w:author="Дмитрий Сафронов" w:date="2024-03-13T08:59:00Z">
            <w:rPr/>
          </w:rPrChange>
        </w:rPr>
        <w:t xml:space="preserve"># </w:t>
      </w:r>
      <w:r>
        <w:rPr>
          <w:rFonts w:ascii="Consolas" w:eastAsia="Times New Roman" w:hAnsi="Consolas" w:cs="Courier New"/>
          <w:color w:val="8E908C"/>
          <w:lang w:eastAsia="ru-RU"/>
        </w:rPr>
        <w:t>скачивание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46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из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47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репозитория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48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val="en-US" w:eastAsia="ru-RU"/>
        </w:rPr>
        <w:t>docker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49" w:author="Дмитрий Сафронов" w:date="2024-03-13T08:59:00Z">
            <w:rPr/>
          </w:rPrChange>
        </w:rPr>
        <w:t>.</w:t>
      </w:r>
      <w:r>
        <w:rPr>
          <w:rFonts w:ascii="Consolas" w:eastAsia="Times New Roman" w:hAnsi="Consolas" w:cs="Courier New"/>
          <w:color w:val="8E908C"/>
          <w:lang w:val="en-US" w:eastAsia="ru-RU"/>
        </w:rPr>
        <w:t>io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50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официального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51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образа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52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val="en-US" w:eastAsia="ru-RU"/>
        </w:rPr>
        <w:t>ubuntu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53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с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54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тегом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55" w:author="Дмитрий Сафронов" w:date="2024-03-13T08:59:00Z">
            <w:rPr/>
          </w:rPrChange>
        </w:rPr>
        <w:t xml:space="preserve"> 18.04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156" w:author="Дмитрий Сафронов" w:date="2024-03-13T08:59:00Z">
            <w:rPr/>
          </w:rPrChange>
        </w:rPr>
        <w:br/>
        <w:t xml:space="preserve"> 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157" w:author="Дмитрий Сафронов" w:date="2024-03-13T08:59:00Z">
            <w:rPr/>
          </w:rPrChange>
        </w:rPr>
        <w:br/>
      </w:r>
      <w:r>
        <w:rPr>
          <w:rFonts w:ascii="Consolas" w:eastAsia="Times New Roman" w:hAnsi="Consolas" w:cs="Courier New"/>
          <w:color w:val="333333"/>
          <w:lang w:val="en-US" w:eastAsia="ru-RU"/>
        </w:rPr>
        <w:t>docker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158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333333"/>
          <w:lang w:val="en-US" w:eastAsia="ru-RU"/>
        </w:rPr>
        <w:t>images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159" w:author="Дмитрий Сафронов" w:date="2024-03-13T08:59:00Z">
            <w:rPr/>
          </w:rPrChange>
        </w:rPr>
        <w:t xml:space="preserve"> 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60" w:author="Дмитрий Сафронов" w:date="2024-03-13T08:59:00Z">
            <w:rPr/>
          </w:rPrChange>
        </w:rPr>
        <w:t xml:space="preserve"># </w:t>
      </w:r>
      <w:r>
        <w:rPr>
          <w:rFonts w:ascii="Consolas" w:eastAsia="Times New Roman" w:hAnsi="Consolas" w:cs="Courier New"/>
          <w:color w:val="8E908C"/>
          <w:lang w:eastAsia="ru-RU"/>
        </w:rPr>
        <w:t>просмотр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61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локальных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62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образов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163" w:author="Дмитрий Сафронов" w:date="2024-03-13T08:59:00Z">
            <w:rPr/>
          </w:rPrChange>
        </w:rPr>
        <w:br/>
        <w:t xml:space="preserve"> 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164" w:author="Дмитрий Сафронов" w:date="2024-03-13T08:59:00Z">
            <w:rPr/>
          </w:rPrChange>
        </w:rPr>
        <w:br/>
      </w:r>
      <w:r>
        <w:rPr>
          <w:rFonts w:ascii="Consolas" w:eastAsia="Times New Roman" w:hAnsi="Consolas" w:cs="Courier New"/>
          <w:color w:val="333333"/>
          <w:lang w:val="en-US" w:eastAsia="ru-RU"/>
        </w:rPr>
        <w:t>docker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165" w:author="Дмитрий Сафронов" w:date="2024-03-13T08:59:00Z">
            <w:rPr/>
          </w:rPrChange>
        </w:rPr>
        <w:t xml:space="preserve"> </w:t>
      </w:r>
      <w:proofErr w:type="spellStart"/>
      <w:r>
        <w:rPr>
          <w:rFonts w:ascii="Consolas" w:eastAsia="Times New Roman" w:hAnsi="Consolas" w:cs="Courier New"/>
          <w:color w:val="333333"/>
          <w:lang w:val="en-US" w:eastAsia="ru-RU"/>
        </w:rPr>
        <w:t>rmi</w:t>
      </w:r>
      <w:proofErr w:type="spellEnd"/>
      <w:r w:rsidRPr="009F7052">
        <w:rPr>
          <w:rFonts w:ascii="Consolas" w:eastAsia="Times New Roman" w:hAnsi="Consolas" w:cs="Courier New"/>
          <w:color w:val="333333"/>
          <w:lang w:eastAsia="ru-RU"/>
          <w:rPrChange w:id="166" w:author="Дмитрий Сафронов" w:date="2024-03-13T08:59:00Z">
            <w:rPr/>
          </w:rPrChange>
        </w:rPr>
        <w:t xml:space="preserve"> &lt;</w:t>
      </w:r>
      <w:r>
        <w:rPr>
          <w:rFonts w:ascii="Consolas" w:eastAsia="Times New Roman" w:hAnsi="Consolas" w:cs="Courier New"/>
          <w:color w:val="333333"/>
          <w:lang w:val="en-US" w:eastAsia="ru-RU"/>
        </w:rPr>
        <w:t>image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167" w:author="Дмитрий Сафронов" w:date="2024-03-13T08:59:00Z">
            <w:rPr/>
          </w:rPrChange>
        </w:rPr>
        <w:t>_</w:t>
      </w:r>
      <w:r>
        <w:rPr>
          <w:rFonts w:ascii="Consolas" w:eastAsia="Times New Roman" w:hAnsi="Consolas" w:cs="Courier New"/>
          <w:color w:val="333333"/>
          <w:lang w:val="en-US" w:eastAsia="ru-RU"/>
        </w:rPr>
        <w:t>name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168" w:author="Дмитрий Сафронов" w:date="2024-03-13T08:59:00Z">
            <w:rPr/>
          </w:rPrChange>
        </w:rPr>
        <w:t>&gt;:&lt;</w:t>
      </w:r>
      <w:r>
        <w:rPr>
          <w:rFonts w:ascii="Consolas" w:eastAsia="Times New Roman" w:hAnsi="Consolas" w:cs="Courier New"/>
          <w:color w:val="333333"/>
          <w:lang w:val="en-US" w:eastAsia="ru-RU"/>
        </w:rPr>
        <w:t>tag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169" w:author="Дмитрий Сафронов" w:date="2024-03-13T08:59:00Z">
            <w:rPr/>
          </w:rPrChange>
        </w:rPr>
        <w:t xml:space="preserve">&gt; 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70" w:author="Дмитрий Сафронов" w:date="2024-03-13T08:59:00Z">
            <w:rPr/>
          </w:rPrChange>
        </w:rPr>
        <w:t xml:space="preserve"># </w:t>
      </w:r>
      <w:r>
        <w:rPr>
          <w:rFonts w:ascii="Consolas" w:eastAsia="Times New Roman" w:hAnsi="Consolas" w:cs="Courier New"/>
          <w:color w:val="8E908C"/>
          <w:lang w:eastAsia="ru-RU"/>
        </w:rPr>
        <w:t>удаление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71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образа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72" w:author="Дмитрий Сафронов" w:date="2024-03-13T08:59:00Z">
            <w:rPr/>
          </w:rPrChange>
        </w:rPr>
        <w:t xml:space="preserve">. </w:t>
      </w:r>
      <w:r>
        <w:rPr>
          <w:rFonts w:ascii="Consolas" w:eastAsia="Times New Roman" w:hAnsi="Consolas" w:cs="Courier New"/>
          <w:color w:val="8E908C"/>
          <w:lang w:eastAsia="ru-RU"/>
        </w:rPr>
        <w:t>Вместо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73" w:author="Дмитрий Сафронов" w:date="2024-03-13T08:59:00Z">
            <w:rPr/>
          </w:rPrChange>
        </w:rPr>
        <w:t xml:space="preserve"> &lt;</w:t>
      </w:r>
      <w:r>
        <w:rPr>
          <w:rFonts w:ascii="Consolas" w:eastAsia="Times New Roman" w:hAnsi="Consolas" w:cs="Courier New"/>
          <w:color w:val="8E908C"/>
          <w:lang w:val="en-US" w:eastAsia="ru-RU"/>
        </w:rPr>
        <w:t>image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74" w:author="Дмитрий Сафронов" w:date="2024-03-13T08:59:00Z">
            <w:rPr/>
          </w:rPrChange>
        </w:rPr>
        <w:t>_</w:t>
      </w:r>
      <w:r>
        <w:rPr>
          <w:rFonts w:ascii="Consolas" w:eastAsia="Times New Roman" w:hAnsi="Consolas" w:cs="Courier New"/>
          <w:color w:val="8E908C"/>
          <w:lang w:val="en-US" w:eastAsia="ru-RU"/>
        </w:rPr>
        <w:t>name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75" w:author="Дмитрий Сафронов" w:date="2024-03-13T08:59:00Z">
            <w:rPr/>
          </w:rPrChange>
        </w:rPr>
        <w:t>&gt;:&lt;</w:t>
      </w:r>
      <w:r>
        <w:rPr>
          <w:rFonts w:ascii="Consolas" w:eastAsia="Times New Roman" w:hAnsi="Consolas" w:cs="Courier New"/>
          <w:color w:val="8E908C"/>
          <w:lang w:val="en-US" w:eastAsia="ru-RU"/>
        </w:rPr>
        <w:t>tag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76" w:author="Дмитрий Сафронов" w:date="2024-03-13T08:59:00Z">
            <w:rPr/>
          </w:rPrChange>
        </w:rPr>
        <w:t xml:space="preserve">&gt; </w:t>
      </w:r>
      <w:r>
        <w:rPr>
          <w:rFonts w:ascii="Consolas" w:eastAsia="Times New Roman" w:hAnsi="Consolas" w:cs="Courier New"/>
          <w:color w:val="8E908C"/>
          <w:lang w:eastAsia="ru-RU"/>
        </w:rPr>
        <w:t>можно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77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указать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78" w:author="Дмитрий Сафронов" w:date="2024-03-13T08:59:00Z">
            <w:rPr/>
          </w:rPrChange>
        </w:rPr>
        <w:t xml:space="preserve"> 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79" w:author="Дмитрий Сафронов" w:date="2024-03-13T08:59:00Z">
            <w:rPr/>
          </w:rPrChange>
        </w:rPr>
        <w:lastRenderedPageBreak/>
        <w:t>&lt;</w:t>
      </w:r>
      <w:r>
        <w:rPr>
          <w:rFonts w:ascii="Consolas" w:eastAsia="Times New Roman" w:hAnsi="Consolas" w:cs="Courier New"/>
          <w:color w:val="8E908C"/>
          <w:lang w:val="en-US" w:eastAsia="ru-RU"/>
        </w:rPr>
        <w:t>image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80" w:author="Дмитрий Сафронов" w:date="2024-03-13T08:59:00Z">
            <w:rPr/>
          </w:rPrChange>
        </w:rPr>
        <w:t>_</w:t>
      </w:r>
      <w:r>
        <w:rPr>
          <w:rFonts w:ascii="Consolas" w:eastAsia="Times New Roman" w:hAnsi="Consolas" w:cs="Courier New"/>
          <w:color w:val="8E908C"/>
          <w:lang w:val="en-US" w:eastAsia="ru-RU"/>
        </w:rPr>
        <w:t>id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81" w:author="Дмитрий Сафронов" w:date="2024-03-13T08:59:00Z">
            <w:rPr/>
          </w:rPrChange>
        </w:rPr>
        <w:t xml:space="preserve">&gt;. </w:t>
      </w:r>
      <w:r>
        <w:rPr>
          <w:rFonts w:ascii="Consolas" w:eastAsia="Times New Roman" w:hAnsi="Consolas" w:cs="Courier New"/>
          <w:color w:val="8E908C"/>
          <w:lang w:eastAsia="ru-RU"/>
        </w:rPr>
        <w:t>Для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82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удаления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83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образа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84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все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85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контейнеры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86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на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87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его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88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основе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89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должны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90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быть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91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как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92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минимум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93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остановлены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194" w:author="Дмитрий Сафронов" w:date="2024-03-13T08:59:00Z">
            <w:rPr/>
          </w:rPrChange>
        </w:rPr>
        <w:br/>
      </w:r>
      <w:r>
        <w:rPr>
          <w:rFonts w:ascii="Consolas" w:eastAsia="Times New Roman" w:hAnsi="Consolas" w:cs="Courier New"/>
          <w:color w:val="333333"/>
          <w:lang w:val="en-US" w:eastAsia="ru-RU"/>
        </w:rPr>
        <w:t>docker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195" w:author="Дмитрий Сафронов" w:date="2024-03-13T08:59:00Z">
            <w:rPr/>
          </w:rPrChange>
        </w:rPr>
        <w:t xml:space="preserve"> </w:t>
      </w:r>
      <w:proofErr w:type="spellStart"/>
      <w:r>
        <w:rPr>
          <w:rFonts w:ascii="Consolas" w:eastAsia="Times New Roman" w:hAnsi="Consolas" w:cs="Courier New"/>
          <w:color w:val="333333"/>
          <w:lang w:val="en-US" w:eastAsia="ru-RU"/>
        </w:rPr>
        <w:t>rmi</w:t>
      </w:r>
      <w:proofErr w:type="spellEnd"/>
      <w:r w:rsidRPr="009F7052">
        <w:rPr>
          <w:rFonts w:ascii="Consolas" w:eastAsia="Times New Roman" w:hAnsi="Consolas" w:cs="Courier New"/>
          <w:color w:val="333333"/>
          <w:lang w:eastAsia="ru-RU"/>
          <w:rPrChange w:id="196" w:author="Дмитрий Сафронов" w:date="2024-03-13T08:59:00Z">
            <w:rPr/>
          </w:rPrChange>
        </w:rPr>
        <w:t xml:space="preserve"> 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97" w:author="Дмитрий Сафронов" w:date="2024-03-13T08:59:00Z">
            <w:rPr/>
          </w:rPrChange>
        </w:rPr>
        <w:t>$(</w:t>
      </w:r>
      <w:r>
        <w:rPr>
          <w:rFonts w:ascii="Consolas" w:eastAsia="Times New Roman" w:hAnsi="Consolas" w:cs="Courier New"/>
          <w:color w:val="8E908C"/>
          <w:lang w:val="en-US" w:eastAsia="ru-RU"/>
        </w:rPr>
        <w:t>docker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98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val="en-US" w:eastAsia="ru-RU"/>
        </w:rPr>
        <w:t>images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199" w:author="Дмитрий Сафронов" w:date="2024-03-13T08:59:00Z">
            <w:rPr/>
          </w:rPrChange>
        </w:rPr>
        <w:t xml:space="preserve"> -</w:t>
      </w:r>
      <w:proofErr w:type="spellStart"/>
      <w:r>
        <w:rPr>
          <w:rFonts w:ascii="Consolas" w:eastAsia="Times New Roman" w:hAnsi="Consolas" w:cs="Courier New"/>
          <w:color w:val="8E908C"/>
          <w:lang w:val="en-US" w:eastAsia="ru-RU"/>
        </w:rPr>
        <w:t>aq</w:t>
      </w:r>
      <w:proofErr w:type="spellEnd"/>
      <w:r w:rsidRPr="009F7052">
        <w:rPr>
          <w:rFonts w:ascii="Consolas" w:eastAsia="Times New Roman" w:hAnsi="Consolas" w:cs="Courier New"/>
          <w:color w:val="8E908C"/>
          <w:lang w:eastAsia="ru-RU"/>
          <w:rPrChange w:id="200" w:author="Дмитрий Сафронов" w:date="2024-03-13T08:59:00Z">
            <w:rPr/>
          </w:rPrChange>
        </w:rPr>
        <w:t>)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01" w:author="Дмитрий Сафронов" w:date="2024-03-13T08:59:00Z">
            <w:rPr/>
          </w:rPrChange>
        </w:rPr>
        <w:t xml:space="preserve"> 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02" w:author="Дмитрий Сафронов" w:date="2024-03-13T08:59:00Z">
            <w:rPr/>
          </w:rPrChange>
        </w:rPr>
        <w:t xml:space="preserve"># </w:t>
      </w:r>
      <w:r>
        <w:rPr>
          <w:rFonts w:ascii="Consolas" w:eastAsia="Times New Roman" w:hAnsi="Consolas" w:cs="Courier New"/>
          <w:color w:val="8E908C"/>
          <w:lang w:eastAsia="ru-RU"/>
        </w:rPr>
        <w:t>удаление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03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всех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04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образов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05" w:author="Дмитрий Сафронов" w:date="2024-03-13T08:59:00Z">
            <w:rPr/>
          </w:rPrChange>
        </w:rPr>
        <w:br/>
        <w:t xml:space="preserve"> 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06" w:author="Дмитрий Сафронов" w:date="2024-03-13T08:59:00Z">
            <w:rPr/>
          </w:rPrChange>
        </w:rPr>
        <w:br/>
      </w:r>
      <w:r w:rsidRPr="009F7052">
        <w:rPr>
          <w:rFonts w:ascii="Consolas" w:eastAsia="Times New Roman" w:hAnsi="Consolas" w:cs="Courier New"/>
          <w:color w:val="8E908C"/>
          <w:lang w:eastAsia="ru-RU"/>
          <w:rPrChange w:id="207" w:author="Дмитрий Сафронов" w:date="2024-03-13T08:59:00Z">
            <w:rPr/>
          </w:rPrChange>
        </w:rPr>
        <w:t xml:space="preserve"># </w:t>
      </w:r>
      <w:r>
        <w:rPr>
          <w:rFonts w:ascii="Consolas" w:eastAsia="Times New Roman" w:hAnsi="Consolas" w:cs="Courier New"/>
          <w:color w:val="8E908C"/>
          <w:lang w:eastAsia="ru-RU"/>
        </w:rPr>
        <w:t>работа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08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с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09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контейнерами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10" w:author="Дмитрий Сафронов" w:date="2024-03-13T08:59:00Z">
            <w:rPr/>
          </w:rPrChange>
        </w:rPr>
        <w:br/>
      </w:r>
      <w:r>
        <w:rPr>
          <w:rFonts w:ascii="Consolas" w:eastAsia="Times New Roman" w:hAnsi="Consolas" w:cs="Courier New"/>
          <w:color w:val="333333"/>
          <w:lang w:val="en-US" w:eastAsia="ru-RU"/>
        </w:rPr>
        <w:t>docker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11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333333"/>
          <w:lang w:val="en-US" w:eastAsia="ru-RU"/>
        </w:rPr>
        <w:t>run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12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333333"/>
          <w:lang w:val="en-US" w:eastAsia="ru-RU"/>
        </w:rPr>
        <w:t>hello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13" w:author="Дмитрий Сафронов" w:date="2024-03-13T08:59:00Z">
            <w:rPr/>
          </w:rPrChange>
        </w:rPr>
        <w:t>-</w:t>
      </w:r>
      <w:r>
        <w:rPr>
          <w:rFonts w:ascii="Consolas" w:eastAsia="Times New Roman" w:hAnsi="Consolas" w:cs="Courier New"/>
          <w:color w:val="333333"/>
          <w:lang w:val="en-US" w:eastAsia="ru-RU"/>
        </w:rPr>
        <w:t>world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14" w:author="Дмитрий Сафронов" w:date="2024-03-13T08:59:00Z">
            <w:rPr/>
          </w:rPrChange>
        </w:rPr>
        <w:t xml:space="preserve"> 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15" w:author="Дмитрий Сафронов" w:date="2024-03-13T08:59:00Z">
            <w:rPr/>
          </w:rPrChange>
        </w:rPr>
        <w:t xml:space="preserve"># </w:t>
      </w:r>
      <w:r>
        <w:rPr>
          <w:rFonts w:ascii="Consolas" w:eastAsia="Times New Roman" w:hAnsi="Consolas" w:cs="Courier New"/>
          <w:color w:val="8E908C"/>
          <w:lang w:val="en-US" w:eastAsia="ru-RU"/>
        </w:rPr>
        <w:t>Hello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16" w:author="Дмитрий Сафронов" w:date="2024-03-13T08:59:00Z">
            <w:rPr/>
          </w:rPrChange>
        </w:rPr>
        <w:t xml:space="preserve">, </w:t>
      </w:r>
      <w:r>
        <w:rPr>
          <w:rFonts w:ascii="Consolas" w:eastAsia="Times New Roman" w:hAnsi="Consolas" w:cs="Courier New"/>
          <w:color w:val="8E908C"/>
          <w:lang w:val="en-US" w:eastAsia="ru-RU"/>
        </w:rPr>
        <w:t>world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17" w:author="Дмитрий Сафронов" w:date="2024-03-13T08:59:00Z">
            <w:rPr/>
          </w:rPrChange>
        </w:rPr>
        <w:t xml:space="preserve">! </w:t>
      </w:r>
      <w:r>
        <w:rPr>
          <w:rFonts w:ascii="Consolas" w:eastAsia="Times New Roman" w:hAnsi="Consolas" w:cs="Courier New"/>
          <w:color w:val="8E908C"/>
          <w:lang w:eastAsia="ru-RU"/>
        </w:rPr>
        <w:t>в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18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мире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19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контейнеров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20" w:author="Дмитрий Сафронов" w:date="2024-03-13T08:59:00Z">
            <w:rPr/>
          </w:rPrChange>
        </w:rPr>
        <w:br/>
      </w:r>
      <w:r>
        <w:rPr>
          <w:rFonts w:ascii="Consolas" w:eastAsia="Times New Roman" w:hAnsi="Consolas" w:cs="Courier New"/>
          <w:color w:val="333333"/>
          <w:lang w:val="en-US" w:eastAsia="ru-RU"/>
        </w:rPr>
        <w:t>docker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21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333333"/>
          <w:lang w:val="en-US" w:eastAsia="ru-RU"/>
        </w:rPr>
        <w:t>run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22" w:author="Дмитрий Сафронов" w:date="2024-03-13T08:59:00Z">
            <w:rPr/>
          </w:rPrChange>
        </w:rPr>
        <w:t xml:space="preserve"> </w:t>
      </w:r>
      <w:r w:rsidRPr="009F7052">
        <w:rPr>
          <w:rFonts w:ascii="Consolas" w:eastAsia="Times New Roman" w:hAnsi="Consolas" w:cs="Courier New"/>
          <w:color w:val="BC6060"/>
          <w:lang w:eastAsia="ru-RU"/>
          <w:rPrChange w:id="223" w:author="Дмитрий Сафронов" w:date="2024-03-13T08:59:00Z">
            <w:rPr/>
          </w:rPrChange>
        </w:rPr>
        <w:t>-</w:t>
      </w:r>
      <w:r>
        <w:rPr>
          <w:rFonts w:ascii="Consolas" w:eastAsia="Times New Roman" w:hAnsi="Consolas" w:cs="Courier New"/>
          <w:color w:val="BC6060"/>
          <w:lang w:val="en-US" w:eastAsia="ru-RU"/>
        </w:rPr>
        <w:t>it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24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333333"/>
          <w:lang w:val="en-US" w:eastAsia="ru-RU"/>
        </w:rPr>
        <w:t>ubuntu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25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4271AE"/>
          <w:lang w:val="en-US" w:eastAsia="ru-RU"/>
        </w:rPr>
        <w:t>bash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26" w:author="Дмитрий Сафронов" w:date="2024-03-13T08:59:00Z">
            <w:rPr/>
          </w:rPrChange>
        </w:rPr>
        <w:t xml:space="preserve"> 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27" w:author="Дмитрий Сафронов" w:date="2024-03-13T08:59:00Z">
            <w:rPr/>
          </w:rPrChange>
        </w:rPr>
        <w:t xml:space="preserve"># </w:t>
      </w:r>
      <w:r>
        <w:rPr>
          <w:rFonts w:ascii="Consolas" w:eastAsia="Times New Roman" w:hAnsi="Consolas" w:cs="Courier New"/>
          <w:color w:val="8E908C"/>
          <w:lang w:eastAsia="ru-RU"/>
        </w:rPr>
        <w:t>запуск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28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контейнера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29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val="en-US" w:eastAsia="ru-RU"/>
        </w:rPr>
        <w:t>ubuntu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30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и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31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выполнение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32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команды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33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val="en-US" w:eastAsia="ru-RU"/>
        </w:rPr>
        <w:t>bash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34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в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35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интерактивном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36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режиме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37" w:author="Дмитрий Сафронов" w:date="2024-03-13T08:59:00Z">
            <w:rPr/>
          </w:rPrChange>
        </w:rPr>
        <w:br/>
      </w:r>
      <w:r>
        <w:rPr>
          <w:rFonts w:ascii="Consolas" w:eastAsia="Times New Roman" w:hAnsi="Consolas" w:cs="Courier New"/>
          <w:color w:val="333333"/>
          <w:lang w:val="en-US" w:eastAsia="ru-RU"/>
        </w:rPr>
        <w:t>docker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38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333333"/>
          <w:lang w:val="en-US" w:eastAsia="ru-RU"/>
        </w:rPr>
        <w:t>run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39" w:author="Дмитрий Сафронов" w:date="2024-03-13T08:59:00Z">
            <w:rPr/>
          </w:rPrChange>
        </w:rPr>
        <w:t xml:space="preserve"> </w:t>
      </w:r>
      <w:r w:rsidRPr="009F7052">
        <w:rPr>
          <w:rFonts w:ascii="Consolas" w:eastAsia="Times New Roman" w:hAnsi="Consolas" w:cs="Courier New"/>
          <w:color w:val="BC6060"/>
          <w:lang w:eastAsia="ru-RU"/>
          <w:rPrChange w:id="240" w:author="Дмитрий Сафронов" w:date="2024-03-13T08:59:00Z">
            <w:rPr/>
          </w:rPrChange>
        </w:rPr>
        <w:t>--</w:t>
      </w:r>
      <w:r>
        <w:rPr>
          <w:rFonts w:ascii="Consolas" w:eastAsia="Times New Roman" w:hAnsi="Consolas" w:cs="Courier New"/>
          <w:color w:val="BC6060"/>
          <w:lang w:val="en-US" w:eastAsia="ru-RU"/>
        </w:rPr>
        <w:t>name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41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333333"/>
          <w:lang w:val="en-US" w:eastAsia="ru-RU"/>
        </w:rPr>
        <w:t>docker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42" w:author="Дмитрий Сафронов" w:date="2024-03-13T08:59:00Z">
            <w:rPr/>
          </w:rPrChange>
        </w:rPr>
        <w:t>-</w:t>
      </w:r>
      <w:r>
        <w:rPr>
          <w:rFonts w:ascii="Consolas" w:eastAsia="Times New Roman" w:hAnsi="Consolas" w:cs="Courier New"/>
          <w:color w:val="333333"/>
          <w:lang w:val="en-US" w:eastAsia="ru-RU"/>
        </w:rPr>
        <w:t>getting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43" w:author="Дмитрий Сафронов" w:date="2024-03-13T08:59:00Z">
            <w:rPr/>
          </w:rPrChange>
        </w:rPr>
        <w:t>-</w:t>
      </w:r>
      <w:r>
        <w:rPr>
          <w:rFonts w:ascii="Consolas" w:eastAsia="Times New Roman" w:hAnsi="Consolas" w:cs="Courier New"/>
          <w:color w:val="333333"/>
          <w:lang w:val="en-US" w:eastAsia="ru-RU"/>
        </w:rPr>
        <w:t>started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44" w:author="Дмитрий Сафронов" w:date="2024-03-13T08:59:00Z">
            <w:rPr/>
          </w:rPrChange>
        </w:rPr>
        <w:t xml:space="preserve"> </w:t>
      </w:r>
      <w:r w:rsidRPr="009F7052">
        <w:rPr>
          <w:rFonts w:ascii="Consolas" w:eastAsia="Times New Roman" w:hAnsi="Consolas" w:cs="Courier New"/>
          <w:color w:val="BC6060"/>
          <w:lang w:eastAsia="ru-RU"/>
          <w:rPrChange w:id="245" w:author="Дмитрий Сафронов" w:date="2024-03-13T08:59:00Z">
            <w:rPr/>
          </w:rPrChange>
        </w:rPr>
        <w:t>--</w:t>
      </w:r>
      <w:r>
        <w:rPr>
          <w:rFonts w:ascii="Consolas" w:eastAsia="Times New Roman" w:hAnsi="Consolas" w:cs="Courier New"/>
          <w:color w:val="BC6060"/>
          <w:lang w:val="en-US" w:eastAsia="ru-RU"/>
        </w:rPr>
        <w:t>publish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46" w:author="Дмитрий Сафронов" w:date="2024-03-13T08:59:00Z">
            <w:rPr/>
          </w:rPrChange>
        </w:rPr>
        <w:t xml:space="preserve"> </w:t>
      </w:r>
      <w:r w:rsidRPr="009F7052">
        <w:rPr>
          <w:rFonts w:ascii="Consolas" w:eastAsia="Times New Roman" w:hAnsi="Consolas" w:cs="Courier New"/>
          <w:color w:val="F5871F"/>
          <w:lang w:eastAsia="ru-RU"/>
          <w:rPrChange w:id="247" w:author="Дмитрий Сафронов" w:date="2024-03-13T08:59:00Z">
            <w:rPr/>
          </w:rPrChange>
        </w:rPr>
        <w:t>8080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48" w:author="Дмитрий Сафронов" w:date="2024-03-13T08:59:00Z">
            <w:rPr/>
          </w:rPrChange>
        </w:rPr>
        <w:t xml:space="preserve">:80 </w:t>
      </w:r>
      <w:r>
        <w:rPr>
          <w:rFonts w:ascii="Consolas" w:eastAsia="Times New Roman" w:hAnsi="Consolas" w:cs="Courier New"/>
          <w:color w:val="333333"/>
          <w:lang w:val="en-US" w:eastAsia="ru-RU"/>
        </w:rPr>
        <w:t>docker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49" w:author="Дмитрий Сафронов" w:date="2024-03-13T08:59:00Z">
            <w:rPr/>
          </w:rPrChange>
        </w:rPr>
        <w:t>/</w:t>
      </w:r>
      <w:r>
        <w:rPr>
          <w:rFonts w:ascii="Consolas" w:eastAsia="Times New Roman" w:hAnsi="Consolas" w:cs="Courier New"/>
          <w:color w:val="333333"/>
          <w:lang w:val="en-US" w:eastAsia="ru-RU"/>
        </w:rPr>
        <w:t>getting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50" w:author="Дмитрий Сафронов" w:date="2024-03-13T08:59:00Z">
            <w:rPr/>
          </w:rPrChange>
        </w:rPr>
        <w:t>-</w:t>
      </w:r>
      <w:r>
        <w:rPr>
          <w:rFonts w:ascii="Consolas" w:eastAsia="Times New Roman" w:hAnsi="Consolas" w:cs="Courier New"/>
          <w:color w:val="333333"/>
          <w:lang w:val="en-US" w:eastAsia="ru-RU"/>
        </w:rPr>
        <w:t>started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51" w:author="Дмитрий Сафронов" w:date="2024-03-13T08:59:00Z">
            <w:rPr/>
          </w:rPrChange>
        </w:rPr>
        <w:t xml:space="preserve"> 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52" w:author="Дмитрий Сафронов" w:date="2024-03-13T08:59:00Z">
            <w:rPr/>
          </w:rPrChange>
        </w:rPr>
        <w:t xml:space="preserve"># </w:t>
      </w:r>
      <w:r>
        <w:rPr>
          <w:rFonts w:ascii="Consolas" w:eastAsia="Times New Roman" w:hAnsi="Consolas" w:cs="Courier New"/>
          <w:color w:val="8E908C"/>
          <w:lang w:eastAsia="ru-RU"/>
        </w:rPr>
        <w:t>запуск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53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контейнера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54" w:author="Дмитрий Сафронов" w:date="2024-03-13T08:59:00Z">
            <w:rPr/>
          </w:rPrChange>
        </w:rPr>
        <w:t xml:space="preserve"> </w:t>
      </w:r>
      <w:proofErr w:type="spellStart"/>
      <w:r>
        <w:rPr>
          <w:rFonts w:ascii="Consolas" w:eastAsia="Times New Roman" w:hAnsi="Consolas" w:cs="Courier New"/>
          <w:color w:val="8E908C"/>
          <w:lang w:val="en-US" w:eastAsia="ru-RU"/>
        </w:rPr>
        <w:t>gettind</w:t>
      </w:r>
      <w:proofErr w:type="spellEnd"/>
      <w:r w:rsidRPr="009F7052">
        <w:rPr>
          <w:rFonts w:ascii="Consolas" w:eastAsia="Times New Roman" w:hAnsi="Consolas" w:cs="Courier New"/>
          <w:color w:val="8E908C"/>
          <w:lang w:eastAsia="ru-RU"/>
          <w:rPrChange w:id="255" w:author="Дмитрий Сафронов" w:date="2024-03-13T08:59:00Z">
            <w:rPr/>
          </w:rPrChange>
        </w:rPr>
        <w:t>-</w:t>
      </w:r>
      <w:r>
        <w:rPr>
          <w:rFonts w:ascii="Consolas" w:eastAsia="Times New Roman" w:hAnsi="Consolas" w:cs="Courier New"/>
          <w:color w:val="8E908C"/>
          <w:lang w:val="en-US" w:eastAsia="ru-RU"/>
        </w:rPr>
        <w:t>started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56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с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57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отображением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58" w:author="Дмитрий Сафронов" w:date="2024-03-13T08:59:00Z">
            <w:rPr/>
          </w:rPrChange>
        </w:rPr>
        <w:t xml:space="preserve"> (</w:t>
      </w:r>
      <w:r>
        <w:rPr>
          <w:rFonts w:ascii="Consolas" w:eastAsia="Times New Roman" w:hAnsi="Consolas" w:cs="Courier New"/>
          <w:color w:val="8E908C"/>
          <w:lang w:eastAsia="ru-RU"/>
        </w:rPr>
        <w:t>маппингом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59" w:author="Дмитрий Сафронов" w:date="2024-03-13T08:59:00Z">
            <w:rPr/>
          </w:rPrChange>
        </w:rPr>
        <w:t xml:space="preserve">) </w:t>
      </w:r>
      <w:r>
        <w:rPr>
          <w:rFonts w:ascii="Consolas" w:eastAsia="Times New Roman" w:hAnsi="Consolas" w:cs="Courier New"/>
          <w:color w:val="8E908C"/>
          <w:lang w:eastAsia="ru-RU"/>
        </w:rPr>
        <w:t>порта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60" w:author="Дмитрий Сафронов" w:date="2024-03-13T08:59:00Z">
            <w:rPr/>
          </w:rPrChange>
        </w:rPr>
        <w:t xml:space="preserve"> 8080 </w:t>
      </w:r>
      <w:r>
        <w:rPr>
          <w:rFonts w:ascii="Consolas" w:eastAsia="Times New Roman" w:hAnsi="Consolas" w:cs="Courier New"/>
          <w:color w:val="8E908C"/>
          <w:lang w:eastAsia="ru-RU"/>
        </w:rPr>
        <w:t>хоста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61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на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62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порт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63" w:author="Дмитрий Сафронов" w:date="2024-03-13T08:59:00Z">
            <w:rPr/>
          </w:rPrChange>
        </w:rPr>
        <w:t xml:space="preserve"> 80 </w:t>
      </w:r>
      <w:r>
        <w:rPr>
          <w:rFonts w:ascii="Consolas" w:eastAsia="Times New Roman" w:hAnsi="Consolas" w:cs="Courier New"/>
          <w:color w:val="8E908C"/>
          <w:lang w:eastAsia="ru-RU"/>
        </w:rPr>
        <w:t>внутрь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64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контейнера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65" w:author="Дмитрий Сафронов" w:date="2024-03-13T08:59:00Z">
            <w:rPr/>
          </w:rPrChange>
        </w:rPr>
        <w:br/>
      </w:r>
      <w:r>
        <w:rPr>
          <w:rFonts w:ascii="Consolas" w:eastAsia="Times New Roman" w:hAnsi="Consolas" w:cs="Courier New"/>
          <w:color w:val="333333"/>
          <w:lang w:val="en-US" w:eastAsia="ru-RU"/>
        </w:rPr>
        <w:t>docker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66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333333"/>
          <w:lang w:val="en-US" w:eastAsia="ru-RU"/>
        </w:rPr>
        <w:t>run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67" w:author="Дмитрий Сафронов" w:date="2024-03-13T08:59:00Z">
            <w:rPr/>
          </w:rPrChange>
        </w:rPr>
        <w:t xml:space="preserve"> </w:t>
      </w:r>
      <w:r w:rsidRPr="009F7052">
        <w:rPr>
          <w:rFonts w:ascii="Consolas" w:eastAsia="Times New Roman" w:hAnsi="Consolas" w:cs="Courier New"/>
          <w:color w:val="BC6060"/>
          <w:lang w:eastAsia="ru-RU"/>
          <w:rPrChange w:id="268" w:author="Дмитрий Сафронов" w:date="2024-03-13T08:59:00Z">
            <w:rPr/>
          </w:rPrChange>
        </w:rPr>
        <w:t>--</w:t>
      </w:r>
      <w:r>
        <w:rPr>
          <w:rFonts w:ascii="Consolas" w:eastAsia="Times New Roman" w:hAnsi="Consolas" w:cs="Courier New"/>
          <w:color w:val="BC6060"/>
          <w:lang w:val="en-US" w:eastAsia="ru-RU"/>
        </w:rPr>
        <w:t>detach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69" w:author="Дмитрий Сафронов" w:date="2024-03-13T08:59:00Z">
            <w:rPr/>
          </w:rPrChange>
        </w:rPr>
        <w:t xml:space="preserve"> </w:t>
      </w:r>
      <w:r w:rsidRPr="009F7052">
        <w:rPr>
          <w:rFonts w:ascii="Consolas" w:eastAsia="Times New Roman" w:hAnsi="Consolas" w:cs="Courier New"/>
          <w:color w:val="BC6060"/>
          <w:lang w:eastAsia="ru-RU"/>
          <w:rPrChange w:id="270" w:author="Дмитрий Сафронов" w:date="2024-03-13T08:59:00Z">
            <w:rPr/>
          </w:rPrChange>
        </w:rPr>
        <w:t>--</w:t>
      </w:r>
      <w:r>
        <w:rPr>
          <w:rFonts w:ascii="Consolas" w:eastAsia="Times New Roman" w:hAnsi="Consolas" w:cs="Courier New"/>
          <w:color w:val="BC6060"/>
          <w:lang w:val="en-US" w:eastAsia="ru-RU"/>
        </w:rPr>
        <w:t>name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71" w:author="Дмитрий Сафронов" w:date="2024-03-13T08:59:00Z">
            <w:rPr/>
          </w:rPrChange>
        </w:rPr>
        <w:t xml:space="preserve"> </w:t>
      </w:r>
      <w:proofErr w:type="spellStart"/>
      <w:r>
        <w:rPr>
          <w:rFonts w:ascii="Consolas" w:eastAsia="Times New Roman" w:hAnsi="Consolas" w:cs="Courier New"/>
          <w:color w:val="333333"/>
          <w:lang w:val="en-US" w:eastAsia="ru-RU"/>
        </w:rPr>
        <w:t>mongodb</w:t>
      </w:r>
      <w:proofErr w:type="spellEnd"/>
      <w:r w:rsidRPr="009F7052">
        <w:rPr>
          <w:rFonts w:ascii="Consolas" w:eastAsia="Times New Roman" w:hAnsi="Consolas" w:cs="Courier New"/>
          <w:color w:val="333333"/>
          <w:lang w:eastAsia="ru-RU"/>
          <w:rPrChange w:id="272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333333"/>
          <w:lang w:val="en-US" w:eastAsia="ru-RU"/>
        </w:rPr>
        <w:t>docker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73" w:author="Дмитрий Сафронов" w:date="2024-03-13T08:59:00Z">
            <w:rPr/>
          </w:rPrChange>
        </w:rPr>
        <w:t>.</w:t>
      </w:r>
      <w:r>
        <w:rPr>
          <w:rFonts w:ascii="Consolas" w:eastAsia="Times New Roman" w:hAnsi="Consolas" w:cs="Courier New"/>
          <w:color w:val="333333"/>
          <w:lang w:val="en-US" w:eastAsia="ru-RU"/>
        </w:rPr>
        <w:t>io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74" w:author="Дмитрий Сафронов" w:date="2024-03-13T08:59:00Z">
            <w:rPr/>
          </w:rPrChange>
        </w:rPr>
        <w:t>/</w:t>
      </w:r>
      <w:r>
        <w:rPr>
          <w:rFonts w:ascii="Consolas" w:eastAsia="Times New Roman" w:hAnsi="Consolas" w:cs="Courier New"/>
          <w:color w:val="333333"/>
          <w:lang w:val="en-US" w:eastAsia="ru-RU"/>
        </w:rPr>
        <w:t>library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75" w:author="Дмитрий Сафронов" w:date="2024-03-13T08:59:00Z">
            <w:rPr/>
          </w:rPrChange>
        </w:rPr>
        <w:t>/</w:t>
      </w:r>
      <w:r>
        <w:rPr>
          <w:rFonts w:ascii="Consolas" w:eastAsia="Times New Roman" w:hAnsi="Consolas" w:cs="Courier New"/>
          <w:color w:val="333333"/>
          <w:lang w:val="en-US" w:eastAsia="ru-RU"/>
        </w:rPr>
        <w:t>mongo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76" w:author="Дмитрий Сафронов" w:date="2024-03-13T08:59:00Z">
            <w:rPr/>
          </w:rPrChange>
        </w:rPr>
        <w:t xml:space="preserve">:4.4.10 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77" w:author="Дмитрий Сафронов" w:date="2024-03-13T08:59:00Z">
            <w:rPr/>
          </w:rPrChange>
        </w:rPr>
        <w:t xml:space="preserve"># </w:t>
      </w:r>
      <w:r>
        <w:rPr>
          <w:rFonts w:ascii="Consolas" w:eastAsia="Times New Roman" w:hAnsi="Consolas" w:cs="Courier New"/>
          <w:color w:val="8E908C"/>
          <w:lang w:eastAsia="ru-RU"/>
        </w:rPr>
        <w:t>запуск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78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контейнера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79" w:author="Дмитрий Сафронов" w:date="2024-03-13T08:59:00Z">
            <w:rPr/>
          </w:rPrChange>
        </w:rPr>
        <w:t xml:space="preserve"> </w:t>
      </w:r>
      <w:proofErr w:type="spellStart"/>
      <w:r>
        <w:rPr>
          <w:rFonts w:ascii="Consolas" w:eastAsia="Times New Roman" w:hAnsi="Consolas" w:cs="Courier New"/>
          <w:color w:val="8E908C"/>
          <w:lang w:val="en-US" w:eastAsia="ru-RU"/>
        </w:rPr>
        <w:t>mongodb</w:t>
      </w:r>
      <w:proofErr w:type="spellEnd"/>
      <w:r w:rsidRPr="009F7052">
        <w:rPr>
          <w:rFonts w:ascii="Consolas" w:eastAsia="Times New Roman" w:hAnsi="Consolas" w:cs="Courier New"/>
          <w:color w:val="8E908C"/>
          <w:lang w:eastAsia="ru-RU"/>
          <w:rPrChange w:id="280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с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81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именем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82" w:author="Дмитрий Сафронов" w:date="2024-03-13T08:59:00Z">
            <w:rPr/>
          </w:rPrChange>
        </w:rPr>
        <w:t xml:space="preserve"> </w:t>
      </w:r>
      <w:proofErr w:type="spellStart"/>
      <w:r>
        <w:rPr>
          <w:rFonts w:ascii="Consolas" w:eastAsia="Times New Roman" w:hAnsi="Consolas" w:cs="Courier New"/>
          <w:color w:val="8E908C"/>
          <w:lang w:val="en-US" w:eastAsia="ru-RU"/>
        </w:rPr>
        <w:t>mongodb</w:t>
      </w:r>
      <w:proofErr w:type="spellEnd"/>
      <w:r w:rsidRPr="009F7052">
        <w:rPr>
          <w:rFonts w:ascii="Consolas" w:eastAsia="Times New Roman" w:hAnsi="Consolas" w:cs="Courier New"/>
          <w:color w:val="8E908C"/>
          <w:lang w:eastAsia="ru-RU"/>
          <w:rPrChange w:id="283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в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84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фоновом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85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режиме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86" w:author="Дмитрий Сафронов" w:date="2024-03-13T08:59:00Z">
            <w:rPr/>
          </w:rPrChange>
        </w:rPr>
        <w:t xml:space="preserve">. </w:t>
      </w:r>
      <w:r>
        <w:rPr>
          <w:rFonts w:ascii="Consolas" w:eastAsia="Times New Roman" w:hAnsi="Consolas" w:cs="Courier New"/>
          <w:color w:val="8E908C"/>
          <w:lang w:eastAsia="ru-RU"/>
        </w:rPr>
        <w:t>Данные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87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будут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88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удалены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89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при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90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удалении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91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контейнера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92" w:author="Дмитрий Сафронов" w:date="2024-03-13T08:59:00Z">
            <w:rPr/>
          </w:rPrChange>
        </w:rPr>
        <w:t>!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93" w:author="Дмитрий Сафронов" w:date="2024-03-13T08:59:00Z">
            <w:rPr/>
          </w:rPrChange>
        </w:rPr>
        <w:br/>
        <w:t xml:space="preserve"> 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94" w:author="Дмитрий Сафронов" w:date="2024-03-13T08:59:00Z">
            <w:rPr/>
          </w:rPrChange>
        </w:rPr>
        <w:br/>
      </w:r>
      <w:r>
        <w:rPr>
          <w:rFonts w:ascii="Consolas" w:eastAsia="Times New Roman" w:hAnsi="Consolas" w:cs="Courier New"/>
          <w:color w:val="333333"/>
          <w:lang w:val="en-US" w:eastAsia="ru-RU"/>
        </w:rPr>
        <w:t>docker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95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4271AE"/>
          <w:lang w:val="en-US" w:eastAsia="ru-RU"/>
        </w:rPr>
        <w:t>ps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296" w:author="Дмитрий Сафронов" w:date="2024-03-13T08:59:00Z">
            <w:rPr/>
          </w:rPrChange>
        </w:rPr>
        <w:t xml:space="preserve"> 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97" w:author="Дмитрий Сафронов" w:date="2024-03-13T08:59:00Z">
            <w:rPr/>
          </w:rPrChange>
        </w:rPr>
        <w:t xml:space="preserve"># </w:t>
      </w:r>
      <w:r>
        <w:rPr>
          <w:rFonts w:ascii="Consolas" w:eastAsia="Times New Roman" w:hAnsi="Consolas" w:cs="Courier New"/>
          <w:color w:val="8E908C"/>
          <w:lang w:eastAsia="ru-RU"/>
        </w:rPr>
        <w:t>просмотр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98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запущенных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299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контейнеров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300" w:author="Дмитрий Сафронов" w:date="2024-03-13T08:59:00Z">
            <w:rPr/>
          </w:rPrChange>
        </w:rPr>
        <w:br/>
      </w:r>
      <w:r>
        <w:rPr>
          <w:rFonts w:ascii="Consolas" w:eastAsia="Times New Roman" w:hAnsi="Consolas" w:cs="Courier New"/>
          <w:color w:val="333333"/>
          <w:lang w:val="en-US" w:eastAsia="ru-RU"/>
        </w:rPr>
        <w:t>docker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301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4271AE"/>
          <w:lang w:val="en-US" w:eastAsia="ru-RU"/>
        </w:rPr>
        <w:t>ps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302" w:author="Дмитрий Сафронов" w:date="2024-03-13T08:59:00Z">
            <w:rPr/>
          </w:rPrChange>
        </w:rPr>
        <w:t xml:space="preserve"> </w:t>
      </w:r>
      <w:r w:rsidRPr="009F7052">
        <w:rPr>
          <w:rFonts w:ascii="Consolas" w:eastAsia="Times New Roman" w:hAnsi="Consolas" w:cs="Courier New"/>
          <w:color w:val="BC6060"/>
          <w:lang w:eastAsia="ru-RU"/>
          <w:rPrChange w:id="303" w:author="Дмитрий Сафронов" w:date="2024-03-13T08:59:00Z">
            <w:rPr/>
          </w:rPrChange>
        </w:rPr>
        <w:t>-</w:t>
      </w:r>
      <w:r>
        <w:rPr>
          <w:rFonts w:ascii="Consolas" w:eastAsia="Times New Roman" w:hAnsi="Consolas" w:cs="Courier New"/>
          <w:color w:val="BC6060"/>
          <w:lang w:val="en-US" w:eastAsia="ru-RU"/>
        </w:rPr>
        <w:t>a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304" w:author="Дмитрий Сафронов" w:date="2024-03-13T08:59:00Z">
            <w:rPr/>
          </w:rPrChange>
        </w:rPr>
        <w:t xml:space="preserve"> 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305" w:author="Дмитрий Сафронов" w:date="2024-03-13T08:59:00Z">
            <w:rPr/>
          </w:rPrChange>
        </w:rPr>
        <w:t xml:space="preserve"># </w:t>
      </w:r>
      <w:r>
        <w:rPr>
          <w:rFonts w:ascii="Consolas" w:eastAsia="Times New Roman" w:hAnsi="Consolas" w:cs="Courier New"/>
          <w:color w:val="8E908C"/>
          <w:lang w:eastAsia="ru-RU"/>
        </w:rPr>
        <w:t>просмотр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306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всех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307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контейнеров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308" w:author="Дмитрий Сафронов" w:date="2024-03-13T08:59:00Z">
            <w:rPr/>
          </w:rPrChange>
        </w:rPr>
        <w:t xml:space="preserve"> (</w:t>
      </w:r>
      <w:r>
        <w:rPr>
          <w:rFonts w:ascii="Consolas" w:eastAsia="Times New Roman" w:hAnsi="Consolas" w:cs="Courier New"/>
          <w:color w:val="8E908C"/>
          <w:lang w:eastAsia="ru-RU"/>
        </w:rPr>
        <w:t>в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309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том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310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числе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311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остановленных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312" w:author="Дмитрий Сафронов" w:date="2024-03-13T08:59:00Z">
            <w:rPr/>
          </w:rPrChange>
        </w:rPr>
        <w:t>)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313" w:author="Дмитрий Сафронов" w:date="2024-03-13T08:59:00Z">
            <w:rPr/>
          </w:rPrChange>
        </w:rPr>
        <w:br/>
      </w:r>
      <w:r>
        <w:rPr>
          <w:rFonts w:ascii="Consolas" w:eastAsia="Times New Roman" w:hAnsi="Consolas" w:cs="Courier New"/>
          <w:color w:val="333333"/>
          <w:lang w:val="en-US" w:eastAsia="ru-RU"/>
        </w:rPr>
        <w:t>docker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314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333333"/>
          <w:lang w:val="en-US" w:eastAsia="ru-RU"/>
        </w:rPr>
        <w:t>stats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315" w:author="Дмитрий Сафронов" w:date="2024-03-13T08:59:00Z">
            <w:rPr/>
          </w:rPrChange>
        </w:rPr>
        <w:t xml:space="preserve"> </w:t>
      </w:r>
      <w:r w:rsidRPr="009F7052">
        <w:rPr>
          <w:rFonts w:ascii="Consolas" w:eastAsia="Times New Roman" w:hAnsi="Consolas" w:cs="Courier New"/>
          <w:color w:val="BC6060"/>
          <w:lang w:eastAsia="ru-RU"/>
          <w:rPrChange w:id="316" w:author="Дмитрий Сафронов" w:date="2024-03-13T08:59:00Z">
            <w:rPr/>
          </w:rPrChange>
        </w:rPr>
        <w:t>--</w:t>
      </w:r>
      <w:r>
        <w:rPr>
          <w:rFonts w:ascii="Consolas" w:eastAsia="Times New Roman" w:hAnsi="Consolas" w:cs="Courier New"/>
          <w:color w:val="BC6060"/>
          <w:lang w:val="en-US" w:eastAsia="ru-RU"/>
        </w:rPr>
        <w:t>no</w:t>
      </w:r>
      <w:r w:rsidRPr="009F7052">
        <w:rPr>
          <w:rFonts w:ascii="Consolas" w:eastAsia="Times New Roman" w:hAnsi="Consolas" w:cs="Courier New"/>
          <w:color w:val="BC6060"/>
          <w:lang w:eastAsia="ru-RU"/>
          <w:rPrChange w:id="317" w:author="Дмитрий Сафронов" w:date="2024-03-13T08:59:00Z">
            <w:rPr/>
          </w:rPrChange>
        </w:rPr>
        <w:t>-</w:t>
      </w:r>
      <w:r>
        <w:rPr>
          <w:rFonts w:ascii="Consolas" w:eastAsia="Times New Roman" w:hAnsi="Consolas" w:cs="Courier New"/>
          <w:color w:val="BC6060"/>
          <w:lang w:val="en-US" w:eastAsia="ru-RU"/>
        </w:rPr>
        <w:t>stream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318" w:author="Дмитрий Сафронов" w:date="2024-03-13T08:59:00Z">
            <w:rPr/>
          </w:rPrChange>
        </w:rPr>
        <w:t xml:space="preserve"> 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319" w:author="Дмитрий Сафронов" w:date="2024-03-13T08:59:00Z">
            <w:rPr/>
          </w:rPrChange>
        </w:rPr>
        <w:t xml:space="preserve"># </w:t>
      </w:r>
      <w:r>
        <w:rPr>
          <w:rFonts w:ascii="Consolas" w:eastAsia="Times New Roman" w:hAnsi="Consolas" w:cs="Courier New"/>
          <w:color w:val="8E908C"/>
          <w:lang w:eastAsia="ru-RU"/>
        </w:rPr>
        <w:t>просмотр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320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статистики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321" w:author="Дмитрий Сафронов" w:date="2024-03-13T08:59:00Z">
            <w:rPr/>
          </w:rPrChange>
        </w:rPr>
        <w:br/>
        <w:t xml:space="preserve"> 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322" w:author="Дмитрий Сафронов" w:date="2024-03-13T08:59:00Z">
            <w:rPr/>
          </w:rPrChange>
        </w:rPr>
        <w:br/>
      </w:r>
      <w:r>
        <w:rPr>
          <w:rFonts w:ascii="Consolas" w:eastAsia="Times New Roman" w:hAnsi="Consolas" w:cs="Courier New"/>
          <w:color w:val="333333"/>
          <w:lang w:val="en-US" w:eastAsia="ru-RU"/>
        </w:rPr>
        <w:t>docker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323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4271AE"/>
          <w:lang w:val="en-US" w:eastAsia="ru-RU"/>
        </w:rPr>
        <w:t>start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324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333333"/>
          <w:lang w:val="en-US" w:eastAsia="ru-RU"/>
        </w:rPr>
        <w:t>alpine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325" w:author="Дмитрий Сафронов" w:date="2024-03-13T08:59:00Z">
            <w:rPr/>
          </w:rPrChange>
        </w:rPr>
        <w:t xml:space="preserve"> 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326" w:author="Дмитрий Сафронов" w:date="2024-03-13T08:59:00Z">
            <w:rPr/>
          </w:rPrChange>
        </w:rPr>
        <w:t xml:space="preserve"># </w:t>
      </w:r>
      <w:r>
        <w:rPr>
          <w:rFonts w:ascii="Consolas" w:eastAsia="Times New Roman" w:hAnsi="Consolas" w:cs="Courier New"/>
          <w:color w:val="8E908C"/>
          <w:lang w:eastAsia="ru-RU"/>
        </w:rPr>
        <w:t>создание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327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контейнера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328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из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329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образа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330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val="en-US" w:eastAsia="ru-RU"/>
        </w:rPr>
        <w:t>alpine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331" w:author="Дмитрий Сафронов" w:date="2024-03-13T08:59:00Z">
            <w:rPr/>
          </w:rPrChange>
        </w:rPr>
        <w:br/>
        <w:t xml:space="preserve"> 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332" w:author="Дмитрий Сафронов" w:date="2024-03-13T08:59:00Z">
            <w:rPr/>
          </w:rPrChange>
        </w:rPr>
        <w:br/>
      </w:r>
      <w:r>
        <w:rPr>
          <w:rFonts w:ascii="Consolas" w:eastAsia="Times New Roman" w:hAnsi="Consolas" w:cs="Courier New"/>
          <w:color w:val="333333"/>
          <w:lang w:val="en-US" w:eastAsia="ru-RU"/>
        </w:rPr>
        <w:t>docker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333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4271AE"/>
          <w:lang w:val="en-US" w:eastAsia="ru-RU"/>
        </w:rPr>
        <w:t>start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334" w:author="Дмитрий Сафронов" w:date="2024-03-13T08:59:00Z">
            <w:rPr/>
          </w:rPrChange>
        </w:rPr>
        <w:t xml:space="preserve"> &lt;</w:t>
      </w:r>
      <w:r>
        <w:rPr>
          <w:rFonts w:ascii="Consolas" w:eastAsia="Times New Roman" w:hAnsi="Consolas" w:cs="Courier New"/>
          <w:color w:val="333333"/>
          <w:lang w:val="en-US" w:eastAsia="ru-RU"/>
        </w:rPr>
        <w:t>container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335" w:author="Дмитрий Сафронов" w:date="2024-03-13T08:59:00Z">
            <w:rPr/>
          </w:rPrChange>
        </w:rPr>
        <w:t>_</w:t>
      </w:r>
      <w:r>
        <w:rPr>
          <w:rFonts w:ascii="Consolas" w:eastAsia="Times New Roman" w:hAnsi="Consolas" w:cs="Courier New"/>
          <w:color w:val="333333"/>
          <w:lang w:val="en-US" w:eastAsia="ru-RU"/>
        </w:rPr>
        <w:t>name</w:t>
      </w:r>
      <w:r w:rsidRPr="009F7052">
        <w:rPr>
          <w:rFonts w:ascii="Consolas" w:eastAsia="Times New Roman" w:hAnsi="Consolas" w:cs="Courier New"/>
          <w:color w:val="333333"/>
          <w:lang w:eastAsia="ru-RU"/>
          <w:rPrChange w:id="336" w:author="Дмитрий Сафронов" w:date="2024-03-13T08:59:00Z">
            <w:rPr/>
          </w:rPrChange>
        </w:rPr>
        <w:t xml:space="preserve">&gt; 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337" w:author="Дмитрий Сафронов" w:date="2024-03-13T08:59:00Z">
            <w:rPr/>
          </w:rPrChange>
        </w:rPr>
        <w:t xml:space="preserve"># </w:t>
      </w:r>
      <w:r>
        <w:rPr>
          <w:rFonts w:ascii="Consolas" w:eastAsia="Times New Roman" w:hAnsi="Consolas" w:cs="Courier New"/>
          <w:color w:val="8E908C"/>
          <w:lang w:eastAsia="ru-RU"/>
        </w:rPr>
        <w:t>запуск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338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созданного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339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контейнера</w:t>
      </w:r>
      <w:r w:rsidRPr="009F7052">
        <w:rPr>
          <w:rFonts w:ascii="Consolas" w:eastAsia="Times New Roman" w:hAnsi="Consolas" w:cs="Courier New"/>
          <w:color w:val="8E908C"/>
          <w:lang w:eastAsia="ru-RU"/>
          <w:rPrChange w:id="340" w:author="Дмитрий Сафронов" w:date="2024-03-13T08:59:00Z">
            <w:rPr/>
          </w:rPrChange>
        </w:rPr>
        <w:t xml:space="preserve">. </w:t>
      </w:r>
      <w:r>
        <w:rPr>
          <w:rFonts w:ascii="Consolas" w:eastAsia="Times New Roman" w:hAnsi="Consolas" w:cs="Courier New"/>
          <w:color w:val="8E908C"/>
          <w:lang w:eastAsia="ru-RU"/>
        </w:rPr>
        <w:t>Вместо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41" w:author="Дмитрий Сафронов" w:date="2024-03-13T08:59:00Z">
            <w:rPr/>
          </w:rPrChange>
        </w:rPr>
        <w:t xml:space="preserve"> &lt;</w:t>
      </w:r>
      <w:r>
        <w:rPr>
          <w:rFonts w:ascii="Consolas" w:eastAsia="Times New Roman" w:hAnsi="Consolas" w:cs="Courier New"/>
          <w:color w:val="8E908C"/>
          <w:lang w:val="en-US" w:eastAsia="ru-RU"/>
        </w:rPr>
        <w:t>container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42" w:author="Дмитрий Сафронов" w:date="2024-03-13T08:59:00Z">
            <w:rPr/>
          </w:rPrChange>
        </w:rPr>
        <w:t>_</w:t>
      </w:r>
      <w:r>
        <w:rPr>
          <w:rFonts w:ascii="Consolas" w:eastAsia="Times New Roman" w:hAnsi="Consolas" w:cs="Courier New"/>
          <w:color w:val="8E908C"/>
          <w:lang w:val="en-US" w:eastAsia="ru-RU"/>
        </w:rPr>
        <w:t>name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43" w:author="Дмитрий Сафронов" w:date="2024-03-13T08:59:00Z">
            <w:rPr/>
          </w:rPrChange>
        </w:rPr>
        <w:t xml:space="preserve">&gt; </w:t>
      </w:r>
      <w:r>
        <w:rPr>
          <w:rFonts w:ascii="Consolas" w:eastAsia="Times New Roman" w:hAnsi="Consolas" w:cs="Courier New"/>
          <w:color w:val="8E908C"/>
          <w:lang w:eastAsia="ru-RU"/>
        </w:rPr>
        <w:t>можно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44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указать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45" w:author="Дмитрий Сафронов" w:date="2024-03-13T08:59:00Z">
            <w:rPr/>
          </w:rPrChange>
        </w:rPr>
        <w:t xml:space="preserve"> &lt;</w:t>
      </w:r>
      <w:r>
        <w:rPr>
          <w:rFonts w:ascii="Consolas" w:eastAsia="Times New Roman" w:hAnsi="Consolas" w:cs="Courier New"/>
          <w:color w:val="8E908C"/>
          <w:lang w:val="en-US" w:eastAsia="ru-RU"/>
        </w:rPr>
        <w:t>container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46" w:author="Дмитрий Сафронов" w:date="2024-03-13T08:59:00Z">
            <w:rPr/>
          </w:rPrChange>
        </w:rPr>
        <w:t>_</w:t>
      </w:r>
      <w:r>
        <w:rPr>
          <w:rFonts w:ascii="Consolas" w:eastAsia="Times New Roman" w:hAnsi="Consolas" w:cs="Courier New"/>
          <w:color w:val="8E908C"/>
          <w:lang w:val="en-US" w:eastAsia="ru-RU"/>
        </w:rPr>
        <w:t>id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47" w:author="Дмитрий Сафронов" w:date="2024-03-13T08:59:00Z">
            <w:rPr/>
          </w:rPrChange>
        </w:rPr>
        <w:t>&gt;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348" w:author="Дмитрий Сафронов" w:date="2024-03-13T08:59:00Z">
            <w:rPr/>
          </w:rPrChange>
        </w:rPr>
        <w:br/>
      </w:r>
      <w:r>
        <w:rPr>
          <w:rFonts w:ascii="Consolas" w:eastAsia="Times New Roman" w:hAnsi="Consolas" w:cs="Courier New"/>
          <w:color w:val="333333"/>
          <w:lang w:val="en-US" w:eastAsia="ru-RU"/>
        </w:rPr>
        <w:t>docker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349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4271AE"/>
          <w:lang w:val="en-US" w:eastAsia="ru-RU"/>
        </w:rPr>
        <w:t>start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350" w:author="Дмитрий Сафронов" w:date="2024-03-13T08:59:00Z">
            <w:rPr/>
          </w:rPrChange>
        </w:rPr>
        <w:t xml:space="preserve"> 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51" w:author="Дмитрий Сафронов" w:date="2024-03-13T08:59:00Z">
            <w:rPr/>
          </w:rPrChange>
        </w:rPr>
        <w:t>$(</w:t>
      </w:r>
      <w:r>
        <w:rPr>
          <w:rFonts w:ascii="Consolas" w:eastAsia="Times New Roman" w:hAnsi="Consolas" w:cs="Courier New"/>
          <w:color w:val="8E908C"/>
          <w:lang w:val="en-US" w:eastAsia="ru-RU"/>
        </w:rPr>
        <w:t>docker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52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val="en-US" w:eastAsia="ru-RU"/>
        </w:rPr>
        <w:t>ps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53" w:author="Дмитрий Сафронов" w:date="2024-03-13T08:59:00Z">
            <w:rPr/>
          </w:rPrChange>
        </w:rPr>
        <w:t xml:space="preserve"> -</w:t>
      </w:r>
      <w:r>
        <w:rPr>
          <w:rFonts w:ascii="Consolas" w:eastAsia="Times New Roman" w:hAnsi="Consolas" w:cs="Courier New"/>
          <w:color w:val="8E908C"/>
          <w:lang w:val="en-US" w:eastAsia="ru-RU"/>
        </w:rPr>
        <w:t>a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54" w:author="Дмитрий Сафронов" w:date="2024-03-13T08:59:00Z">
            <w:rPr/>
          </w:rPrChange>
        </w:rPr>
        <w:t xml:space="preserve"> -</w:t>
      </w:r>
      <w:r>
        <w:rPr>
          <w:rFonts w:ascii="Consolas" w:eastAsia="Times New Roman" w:hAnsi="Consolas" w:cs="Courier New"/>
          <w:color w:val="8E908C"/>
          <w:lang w:val="en-US" w:eastAsia="ru-RU"/>
        </w:rPr>
        <w:t>q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55" w:author="Дмитрий Сафронов" w:date="2024-03-13T08:59:00Z">
            <w:rPr/>
          </w:rPrChange>
        </w:rPr>
        <w:t>)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356" w:author="Дмитрий Сафронов" w:date="2024-03-13T08:59:00Z">
            <w:rPr/>
          </w:rPrChange>
        </w:rPr>
        <w:t xml:space="preserve"> 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57" w:author="Дмитрий Сафронов" w:date="2024-03-13T08:59:00Z">
            <w:rPr/>
          </w:rPrChange>
        </w:rPr>
        <w:t xml:space="preserve"># </w:t>
      </w:r>
      <w:r>
        <w:rPr>
          <w:rFonts w:ascii="Consolas" w:eastAsia="Times New Roman" w:hAnsi="Consolas" w:cs="Courier New"/>
          <w:color w:val="8E908C"/>
          <w:lang w:eastAsia="ru-RU"/>
        </w:rPr>
        <w:t>запуск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58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всех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59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созданных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60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контейнеров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361" w:author="Дмитрий Сафронов" w:date="2024-03-13T08:59:00Z">
            <w:rPr/>
          </w:rPrChange>
        </w:rPr>
        <w:br/>
        <w:t xml:space="preserve"> 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362" w:author="Дмитрий Сафронов" w:date="2024-03-13T08:59:00Z">
            <w:rPr/>
          </w:rPrChange>
        </w:rPr>
        <w:br/>
      </w:r>
      <w:r>
        <w:rPr>
          <w:rFonts w:ascii="Consolas" w:eastAsia="Times New Roman" w:hAnsi="Consolas" w:cs="Courier New"/>
          <w:color w:val="333333"/>
          <w:lang w:val="en-US" w:eastAsia="ru-RU"/>
        </w:rPr>
        <w:t>docker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363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4271AE"/>
          <w:lang w:val="en-US" w:eastAsia="ru-RU"/>
        </w:rPr>
        <w:t>stop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364" w:author="Дмитрий Сафронов" w:date="2024-03-13T08:59:00Z">
            <w:rPr/>
          </w:rPrChange>
        </w:rPr>
        <w:t xml:space="preserve"> &lt;</w:t>
      </w:r>
      <w:r>
        <w:rPr>
          <w:rFonts w:ascii="Consolas" w:eastAsia="Times New Roman" w:hAnsi="Consolas" w:cs="Courier New"/>
          <w:color w:val="333333"/>
          <w:lang w:val="en-US" w:eastAsia="ru-RU"/>
        </w:rPr>
        <w:t>container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365" w:author="Дмитрий Сафронов" w:date="2024-03-13T08:59:00Z">
            <w:rPr/>
          </w:rPrChange>
        </w:rPr>
        <w:t>_</w:t>
      </w:r>
      <w:r>
        <w:rPr>
          <w:rFonts w:ascii="Consolas" w:eastAsia="Times New Roman" w:hAnsi="Consolas" w:cs="Courier New"/>
          <w:color w:val="333333"/>
          <w:lang w:val="en-US" w:eastAsia="ru-RU"/>
        </w:rPr>
        <w:t>name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366" w:author="Дмитрий Сафронов" w:date="2024-03-13T08:59:00Z">
            <w:rPr/>
          </w:rPrChange>
        </w:rPr>
        <w:t xml:space="preserve">&gt; 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67" w:author="Дмитрий Сафронов" w:date="2024-03-13T08:59:00Z">
            <w:rPr/>
          </w:rPrChange>
        </w:rPr>
        <w:t xml:space="preserve"># </w:t>
      </w:r>
      <w:r>
        <w:rPr>
          <w:rFonts w:ascii="Consolas" w:eastAsia="Times New Roman" w:hAnsi="Consolas" w:cs="Courier New"/>
          <w:color w:val="8E908C"/>
          <w:lang w:eastAsia="ru-RU"/>
        </w:rPr>
        <w:t>остановка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68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контейнера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69" w:author="Дмитрий Сафронов" w:date="2024-03-13T08:59:00Z">
            <w:rPr/>
          </w:rPrChange>
        </w:rPr>
        <w:t xml:space="preserve">. </w:t>
      </w:r>
      <w:r>
        <w:rPr>
          <w:rFonts w:ascii="Consolas" w:eastAsia="Times New Roman" w:hAnsi="Consolas" w:cs="Courier New"/>
          <w:color w:val="8E908C"/>
          <w:lang w:eastAsia="ru-RU"/>
        </w:rPr>
        <w:t>Вместо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70" w:author="Дмитрий Сафронов" w:date="2024-03-13T08:59:00Z">
            <w:rPr/>
          </w:rPrChange>
        </w:rPr>
        <w:t xml:space="preserve"> &lt;</w:t>
      </w:r>
      <w:r>
        <w:rPr>
          <w:rFonts w:ascii="Consolas" w:eastAsia="Times New Roman" w:hAnsi="Consolas" w:cs="Courier New"/>
          <w:color w:val="8E908C"/>
          <w:lang w:val="en-US" w:eastAsia="ru-RU"/>
        </w:rPr>
        <w:t>container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71" w:author="Дмитрий Сафронов" w:date="2024-03-13T08:59:00Z">
            <w:rPr/>
          </w:rPrChange>
        </w:rPr>
        <w:t>_</w:t>
      </w:r>
      <w:r>
        <w:rPr>
          <w:rFonts w:ascii="Consolas" w:eastAsia="Times New Roman" w:hAnsi="Consolas" w:cs="Courier New"/>
          <w:color w:val="8E908C"/>
          <w:lang w:val="en-US" w:eastAsia="ru-RU"/>
        </w:rPr>
        <w:t>name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72" w:author="Дмитрий Сафронов" w:date="2024-03-13T08:59:00Z">
            <w:rPr/>
          </w:rPrChange>
        </w:rPr>
        <w:t xml:space="preserve">&gt; </w:t>
      </w:r>
      <w:r>
        <w:rPr>
          <w:rFonts w:ascii="Consolas" w:eastAsia="Times New Roman" w:hAnsi="Consolas" w:cs="Courier New"/>
          <w:color w:val="8E908C"/>
          <w:lang w:eastAsia="ru-RU"/>
        </w:rPr>
        <w:t>можно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73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указать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74" w:author="Дмитрий Сафронов" w:date="2024-03-13T08:59:00Z">
            <w:rPr/>
          </w:rPrChange>
        </w:rPr>
        <w:t xml:space="preserve"> &lt;</w:t>
      </w:r>
      <w:r>
        <w:rPr>
          <w:rFonts w:ascii="Consolas" w:eastAsia="Times New Roman" w:hAnsi="Consolas" w:cs="Courier New"/>
          <w:color w:val="8E908C"/>
          <w:lang w:val="en-US" w:eastAsia="ru-RU"/>
        </w:rPr>
        <w:t>container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75" w:author="Дмитрий Сафронов" w:date="2024-03-13T08:59:00Z">
            <w:rPr/>
          </w:rPrChange>
        </w:rPr>
        <w:t>_</w:t>
      </w:r>
      <w:r>
        <w:rPr>
          <w:rFonts w:ascii="Consolas" w:eastAsia="Times New Roman" w:hAnsi="Consolas" w:cs="Courier New"/>
          <w:color w:val="8E908C"/>
          <w:lang w:val="en-US" w:eastAsia="ru-RU"/>
        </w:rPr>
        <w:t>id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76" w:author="Дмитрий Сафронов" w:date="2024-03-13T08:59:00Z">
            <w:rPr/>
          </w:rPrChange>
        </w:rPr>
        <w:t>&gt;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377" w:author="Дмитрий Сафронов" w:date="2024-03-13T08:59:00Z">
            <w:rPr/>
          </w:rPrChange>
        </w:rPr>
        <w:br/>
      </w:r>
      <w:r>
        <w:rPr>
          <w:rFonts w:ascii="Consolas" w:eastAsia="Times New Roman" w:hAnsi="Consolas" w:cs="Courier New"/>
          <w:color w:val="333333"/>
          <w:lang w:val="en-US" w:eastAsia="ru-RU"/>
        </w:rPr>
        <w:t>docker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378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4271AE"/>
          <w:lang w:val="en-US" w:eastAsia="ru-RU"/>
        </w:rPr>
        <w:t>stop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379" w:author="Дмитрий Сафронов" w:date="2024-03-13T08:59:00Z">
            <w:rPr/>
          </w:rPrChange>
        </w:rPr>
        <w:t xml:space="preserve"> 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80" w:author="Дмитрий Сафронов" w:date="2024-03-13T08:59:00Z">
            <w:rPr/>
          </w:rPrChange>
        </w:rPr>
        <w:t>$(</w:t>
      </w:r>
      <w:r>
        <w:rPr>
          <w:rFonts w:ascii="Consolas" w:eastAsia="Times New Roman" w:hAnsi="Consolas" w:cs="Courier New"/>
          <w:color w:val="8E908C"/>
          <w:lang w:val="en-US" w:eastAsia="ru-RU"/>
        </w:rPr>
        <w:t>docker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81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val="en-US" w:eastAsia="ru-RU"/>
        </w:rPr>
        <w:t>ps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82" w:author="Дмитрий Сафронов" w:date="2024-03-13T08:59:00Z">
            <w:rPr/>
          </w:rPrChange>
        </w:rPr>
        <w:t xml:space="preserve"> -</w:t>
      </w:r>
      <w:r>
        <w:rPr>
          <w:rFonts w:ascii="Consolas" w:eastAsia="Times New Roman" w:hAnsi="Consolas" w:cs="Courier New"/>
          <w:color w:val="8E908C"/>
          <w:lang w:val="en-US" w:eastAsia="ru-RU"/>
        </w:rPr>
        <w:t>a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83" w:author="Дмитрий Сафронов" w:date="2024-03-13T08:59:00Z">
            <w:rPr/>
          </w:rPrChange>
        </w:rPr>
        <w:t xml:space="preserve"> -</w:t>
      </w:r>
      <w:r>
        <w:rPr>
          <w:rFonts w:ascii="Consolas" w:eastAsia="Times New Roman" w:hAnsi="Consolas" w:cs="Courier New"/>
          <w:color w:val="8E908C"/>
          <w:lang w:val="en-US" w:eastAsia="ru-RU"/>
        </w:rPr>
        <w:t>q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84" w:author="Дмитрий Сафронов" w:date="2024-03-13T08:59:00Z">
            <w:rPr/>
          </w:rPrChange>
        </w:rPr>
        <w:t>)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385" w:author="Дмитрий Сафронов" w:date="2024-03-13T08:59:00Z">
            <w:rPr/>
          </w:rPrChange>
        </w:rPr>
        <w:t xml:space="preserve"> 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86" w:author="Дмитрий Сафронов" w:date="2024-03-13T08:59:00Z">
            <w:rPr/>
          </w:rPrChange>
        </w:rPr>
        <w:t xml:space="preserve"># </w:t>
      </w:r>
      <w:r>
        <w:rPr>
          <w:rFonts w:ascii="Consolas" w:eastAsia="Times New Roman" w:hAnsi="Consolas" w:cs="Courier New"/>
          <w:color w:val="8E908C"/>
          <w:lang w:eastAsia="ru-RU"/>
        </w:rPr>
        <w:t>остановка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87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всех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88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контейнеров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389" w:author="Дмитрий Сафронов" w:date="2024-03-13T08:59:00Z">
            <w:rPr/>
          </w:rPrChange>
        </w:rPr>
        <w:br/>
        <w:t xml:space="preserve"> 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390" w:author="Дмитрий Сафронов" w:date="2024-03-13T08:59:00Z">
            <w:rPr/>
          </w:rPrChange>
        </w:rPr>
        <w:br/>
      </w:r>
      <w:r>
        <w:rPr>
          <w:rFonts w:ascii="Consolas" w:eastAsia="Times New Roman" w:hAnsi="Consolas" w:cs="Courier New"/>
          <w:color w:val="333333"/>
          <w:lang w:val="en-US" w:eastAsia="ru-RU"/>
        </w:rPr>
        <w:t>docker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391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4271AE"/>
          <w:lang w:val="en-US" w:eastAsia="ru-RU"/>
        </w:rPr>
        <w:t>rm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392" w:author="Дмитрий Сафронов" w:date="2024-03-13T08:59:00Z">
            <w:rPr/>
          </w:rPrChange>
        </w:rPr>
        <w:t xml:space="preserve"> &lt;</w:t>
      </w:r>
      <w:r>
        <w:rPr>
          <w:rFonts w:ascii="Consolas" w:eastAsia="Times New Roman" w:hAnsi="Consolas" w:cs="Courier New"/>
          <w:color w:val="333333"/>
          <w:lang w:val="en-US" w:eastAsia="ru-RU"/>
        </w:rPr>
        <w:t>container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393" w:author="Дмитрий Сафронов" w:date="2024-03-13T08:59:00Z">
            <w:rPr/>
          </w:rPrChange>
        </w:rPr>
        <w:t>_</w:t>
      </w:r>
      <w:r>
        <w:rPr>
          <w:rFonts w:ascii="Consolas" w:eastAsia="Times New Roman" w:hAnsi="Consolas" w:cs="Courier New"/>
          <w:color w:val="333333"/>
          <w:lang w:val="en-US" w:eastAsia="ru-RU"/>
        </w:rPr>
        <w:t>name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394" w:author="Дмитрий Сафронов" w:date="2024-03-13T08:59:00Z">
            <w:rPr/>
          </w:rPrChange>
        </w:rPr>
        <w:t xml:space="preserve">&gt; 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95" w:author="Дмитрий Сафронов" w:date="2024-03-13T08:59:00Z">
            <w:rPr/>
          </w:rPrChange>
        </w:rPr>
        <w:t xml:space="preserve"># </w:t>
      </w:r>
      <w:r>
        <w:rPr>
          <w:rFonts w:ascii="Consolas" w:eastAsia="Times New Roman" w:hAnsi="Consolas" w:cs="Courier New"/>
          <w:color w:val="8E908C"/>
          <w:lang w:eastAsia="ru-RU"/>
        </w:rPr>
        <w:t>удаление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96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контейнера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97" w:author="Дмитрий Сафронов" w:date="2024-03-13T08:59:00Z">
            <w:rPr/>
          </w:rPrChange>
        </w:rPr>
        <w:t xml:space="preserve">. </w:t>
      </w:r>
      <w:r>
        <w:rPr>
          <w:rFonts w:ascii="Consolas" w:eastAsia="Times New Roman" w:hAnsi="Consolas" w:cs="Courier New"/>
          <w:color w:val="8E908C"/>
          <w:lang w:eastAsia="ru-RU"/>
        </w:rPr>
        <w:t>Вместо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98" w:author="Дмитрий Сафронов" w:date="2024-03-13T08:59:00Z">
            <w:rPr/>
          </w:rPrChange>
        </w:rPr>
        <w:t xml:space="preserve"> &lt;</w:t>
      </w:r>
      <w:r>
        <w:rPr>
          <w:rFonts w:ascii="Consolas" w:eastAsia="Times New Roman" w:hAnsi="Consolas" w:cs="Courier New"/>
          <w:color w:val="8E908C"/>
          <w:lang w:val="en-US" w:eastAsia="ru-RU"/>
        </w:rPr>
        <w:t>container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399" w:author="Дмитрий Сафронов" w:date="2024-03-13T08:59:00Z">
            <w:rPr/>
          </w:rPrChange>
        </w:rPr>
        <w:t>_</w:t>
      </w:r>
      <w:r>
        <w:rPr>
          <w:rFonts w:ascii="Consolas" w:eastAsia="Times New Roman" w:hAnsi="Consolas" w:cs="Courier New"/>
          <w:color w:val="8E908C"/>
          <w:lang w:val="en-US" w:eastAsia="ru-RU"/>
        </w:rPr>
        <w:t>name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400" w:author="Дмитрий Сафронов" w:date="2024-03-13T08:59:00Z">
            <w:rPr/>
          </w:rPrChange>
        </w:rPr>
        <w:t xml:space="preserve">&gt; </w:t>
      </w:r>
      <w:r>
        <w:rPr>
          <w:rFonts w:ascii="Consolas" w:eastAsia="Times New Roman" w:hAnsi="Consolas" w:cs="Courier New"/>
          <w:color w:val="8E908C"/>
          <w:lang w:eastAsia="ru-RU"/>
        </w:rPr>
        <w:t>можно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401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указать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402" w:author="Дмитрий Сафронов" w:date="2024-03-13T08:59:00Z">
            <w:rPr/>
          </w:rPrChange>
        </w:rPr>
        <w:t xml:space="preserve"> &lt;</w:t>
      </w:r>
      <w:r>
        <w:rPr>
          <w:rFonts w:ascii="Consolas" w:eastAsia="Times New Roman" w:hAnsi="Consolas" w:cs="Courier New"/>
          <w:color w:val="8E908C"/>
          <w:lang w:val="en-US" w:eastAsia="ru-RU"/>
        </w:rPr>
        <w:t>container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403" w:author="Дмитрий Сафронов" w:date="2024-03-13T08:59:00Z">
            <w:rPr/>
          </w:rPrChange>
        </w:rPr>
        <w:t>_</w:t>
      </w:r>
      <w:r>
        <w:rPr>
          <w:rFonts w:ascii="Consolas" w:eastAsia="Times New Roman" w:hAnsi="Consolas" w:cs="Courier New"/>
          <w:color w:val="8E908C"/>
          <w:lang w:val="en-US" w:eastAsia="ru-RU"/>
        </w:rPr>
        <w:t>id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404" w:author="Дмитрий Сафронов" w:date="2024-03-13T08:59:00Z">
            <w:rPr/>
          </w:rPrChange>
        </w:rPr>
        <w:t>&gt;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405" w:author="Дмитрий Сафронов" w:date="2024-03-13T08:59:00Z">
            <w:rPr/>
          </w:rPrChange>
        </w:rPr>
        <w:br/>
      </w:r>
      <w:r>
        <w:rPr>
          <w:rFonts w:ascii="Consolas" w:eastAsia="Times New Roman" w:hAnsi="Consolas" w:cs="Courier New"/>
          <w:color w:val="333333"/>
          <w:lang w:val="en-US" w:eastAsia="ru-RU"/>
        </w:rPr>
        <w:t>docker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406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4271AE"/>
          <w:lang w:val="en-US" w:eastAsia="ru-RU"/>
        </w:rPr>
        <w:t>rm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407" w:author="Дмитрий Сафронов" w:date="2024-03-13T08:59:00Z">
            <w:rPr/>
          </w:rPrChange>
        </w:rPr>
        <w:t xml:space="preserve"> 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408" w:author="Дмитрий Сафронов" w:date="2024-03-13T08:59:00Z">
            <w:rPr/>
          </w:rPrChange>
        </w:rPr>
        <w:t>$(</w:t>
      </w:r>
      <w:r>
        <w:rPr>
          <w:rFonts w:ascii="Consolas" w:eastAsia="Times New Roman" w:hAnsi="Consolas" w:cs="Courier New"/>
          <w:color w:val="8E908C"/>
          <w:lang w:val="en-US" w:eastAsia="ru-RU"/>
        </w:rPr>
        <w:t>docker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409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val="en-US" w:eastAsia="ru-RU"/>
        </w:rPr>
        <w:t>ps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410" w:author="Дмитрий Сафронов" w:date="2024-03-13T08:59:00Z">
            <w:rPr/>
          </w:rPrChange>
        </w:rPr>
        <w:t xml:space="preserve"> -</w:t>
      </w:r>
      <w:r>
        <w:rPr>
          <w:rFonts w:ascii="Consolas" w:eastAsia="Times New Roman" w:hAnsi="Consolas" w:cs="Courier New"/>
          <w:color w:val="8E908C"/>
          <w:lang w:val="en-US" w:eastAsia="ru-RU"/>
        </w:rPr>
        <w:t>a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411" w:author="Дмитрий Сафронов" w:date="2024-03-13T08:59:00Z">
            <w:rPr/>
          </w:rPrChange>
        </w:rPr>
        <w:t xml:space="preserve"> -</w:t>
      </w:r>
      <w:r>
        <w:rPr>
          <w:rFonts w:ascii="Consolas" w:eastAsia="Times New Roman" w:hAnsi="Consolas" w:cs="Courier New"/>
          <w:color w:val="8E908C"/>
          <w:lang w:val="en-US" w:eastAsia="ru-RU"/>
        </w:rPr>
        <w:t>q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412" w:author="Дмитрий Сафронов" w:date="2024-03-13T08:59:00Z">
            <w:rPr/>
          </w:rPrChange>
        </w:rPr>
        <w:t>)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413" w:author="Дмитрий Сафронов" w:date="2024-03-13T08:59:00Z">
            <w:rPr/>
          </w:rPrChange>
        </w:rPr>
        <w:t xml:space="preserve"> 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414" w:author="Дмитрий Сафронов" w:date="2024-03-13T08:59:00Z">
            <w:rPr/>
          </w:rPrChange>
        </w:rPr>
        <w:t xml:space="preserve"># </w:t>
      </w:r>
      <w:r>
        <w:rPr>
          <w:rFonts w:ascii="Consolas" w:eastAsia="Times New Roman" w:hAnsi="Consolas" w:cs="Courier New"/>
          <w:color w:val="8E908C"/>
          <w:lang w:eastAsia="ru-RU"/>
        </w:rPr>
        <w:t>удаление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415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всех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416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контейнеров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417" w:author="Дмитрий Сафронов" w:date="2024-03-13T08:59:00Z">
            <w:rPr/>
          </w:rPrChange>
        </w:rPr>
        <w:br/>
        <w:t xml:space="preserve"> 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418" w:author="Дмитрий Сафронов" w:date="2024-03-13T08:59:00Z">
            <w:rPr/>
          </w:rPrChange>
        </w:rPr>
        <w:br/>
      </w:r>
      <w:r w:rsidRPr="00E753EA">
        <w:rPr>
          <w:rFonts w:ascii="Consolas" w:eastAsia="Times New Roman" w:hAnsi="Consolas" w:cs="Courier New"/>
          <w:color w:val="8E908C"/>
          <w:lang w:eastAsia="ru-RU"/>
          <w:rPrChange w:id="419" w:author="Дмитрий Сафронов" w:date="2024-03-13T08:59:00Z">
            <w:rPr/>
          </w:rPrChange>
        </w:rPr>
        <w:t xml:space="preserve"># </w:t>
      </w:r>
      <w:r>
        <w:rPr>
          <w:rFonts w:ascii="Consolas" w:eastAsia="Times New Roman" w:hAnsi="Consolas" w:cs="Courier New"/>
          <w:color w:val="8E908C"/>
          <w:lang w:eastAsia="ru-RU"/>
        </w:rPr>
        <w:t>система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420" w:author="Дмитрий Сафронов" w:date="2024-03-13T08:59:00Z">
            <w:rPr/>
          </w:rPrChange>
        </w:rPr>
        <w:br/>
      </w:r>
      <w:r>
        <w:rPr>
          <w:rFonts w:ascii="Consolas" w:eastAsia="Times New Roman" w:hAnsi="Consolas" w:cs="Courier New"/>
          <w:color w:val="333333"/>
          <w:lang w:val="en-US" w:eastAsia="ru-RU"/>
        </w:rPr>
        <w:t>docker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421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333333"/>
          <w:lang w:val="en-US" w:eastAsia="ru-RU"/>
        </w:rPr>
        <w:t>system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422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333333"/>
          <w:lang w:val="en-US" w:eastAsia="ru-RU"/>
        </w:rPr>
        <w:t>info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423" w:author="Дмитрий Сафронов" w:date="2024-03-13T08:59:00Z">
            <w:rPr/>
          </w:rPrChange>
        </w:rPr>
        <w:t xml:space="preserve"> 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424" w:author="Дмитрий Сафронов" w:date="2024-03-13T08:59:00Z">
            <w:rPr/>
          </w:rPrChange>
        </w:rPr>
        <w:t xml:space="preserve"># </w:t>
      </w:r>
      <w:r>
        <w:rPr>
          <w:rFonts w:ascii="Consolas" w:eastAsia="Times New Roman" w:hAnsi="Consolas" w:cs="Courier New"/>
          <w:color w:val="8E908C"/>
          <w:lang w:eastAsia="ru-RU"/>
        </w:rPr>
        <w:t>общая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425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информация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426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о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427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системе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428" w:author="Дмитрий Сафронов" w:date="2024-03-13T08:59:00Z">
            <w:rPr/>
          </w:rPrChange>
        </w:rPr>
        <w:t xml:space="preserve"> (</w:t>
      </w:r>
      <w:r>
        <w:rPr>
          <w:rFonts w:ascii="Consolas" w:eastAsia="Times New Roman" w:hAnsi="Consolas" w:cs="Courier New"/>
          <w:color w:val="8E908C"/>
          <w:lang w:eastAsia="ru-RU"/>
        </w:rPr>
        <w:t>соответствует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429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val="en-US" w:eastAsia="ru-RU"/>
        </w:rPr>
        <w:t>docker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430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val="en-US" w:eastAsia="ru-RU"/>
        </w:rPr>
        <w:t>info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431" w:author="Дмитрий Сафронов" w:date="2024-03-13T08:59:00Z">
            <w:rPr/>
          </w:rPrChange>
        </w:rPr>
        <w:t>)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432" w:author="Дмитрий Сафронов" w:date="2024-03-13T08:59:00Z">
            <w:rPr/>
          </w:rPrChange>
        </w:rPr>
        <w:br/>
      </w:r>
      <w:r>
        <w:rPr>
          <w:rFonts w:ascii="Consolas" w:eastAsia="Times New Roman" w:hAnsi="Consolas" w:cs="Courier New"/>
          <w:color w:val="333333"/>
          <w:lang w:val="en-US" w:eastAsia="ru-RU"/>
        </w:rPr>
        <w:t>docker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433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333333"/>
          <w:lang w:val="en-US" w:eastAsia="ru-RU"/>
        </w:rPr>
        <w:t>system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434" w:author="Дмитрий Сафронов" w:date="2024-03-13T08:59:00Z">
            <w:rPr/>
          </w:rPrChange>
        </w:rPr>
        <w:t xml:space="preserve"> </w:t>
      </w:r>
      <w:proofErr w:type="spellStart"/>
      <w:r>
        <w:rPr>
          <w:rFonts w:ascii="Consolas" w:eastAsia="Times New Roman" w:hAnsi="Consolas" w:cs="Courier New"/>
          <w:color w:val="333333"/>
          <w:lang w:val="en-US" w:eastAsia="ru-RU"/>
        </w:rPr>
        <w:t>df</w:t>
      </w:r>
      <w:proofErr w:type="spellEnd"/>
      <w:r w:rsidRPr="00E753EA">
        <w:rPr>
          <w:rFonts w:ascii="Consolas" w:eastAsia="Times New Roman" w:hAnsi="Consolas" w:cs="Courier New"/>
          <w:color w:val="333333"/>
          <w:lang w:eastAsia="ru-RU"/>
          <w:rPrChange w:id="435" w:author="Дмитрий Сафронов" w:date="2024-03-13T08:59:00Z">
            <w:rPr/>
          </w:rPrChange>
        </w:rPr>
        <w:t xml:space="preserve"> 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436" w:author="Дмитрий Сафронов" w:date="2024-03-13T08:59:00Z">
            <w:rPr/>
          </w:rPrChange>
        </w:rPr>
        <w:t xml:space="preserve"># </w:t>
      </w:r>
      <w:r>
        <w:rPr>
          <w:rFonts w:ascii="Consolas" w:eastAsia="Times New Roman" w:hAnsi="Consolas" w:cs="Courier New"/>
          <w:color w:val="8E908C"/>
          <w:lang w:eastAsia="ru-RU"/>
        </w:rPr>
        <w:t>занятое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437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место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438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на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439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диске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440" w:author="Дмитрий Сафронов" w:date="2024-03-13T08:59:00Z">
            <w:rPr/>
          </w:rPrChange>
        </w:rPr>
        <w:br/>
      </w:r>
      <w:r>
        <w:rPr>
          <w:rFonts w:ascii="Consolas" w:eastAsia="Times New Roman" w:hAnsi="Consolas" w:cs="Courier New"/>
          <w:color w:val="333333"/>
          <w:lang w:val="en-US" w:eastAsia="ru-RU"/>
        </w:rPr>
        <w:t>docker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441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333333"/>
          <w:lang w:val="en-US" w:eastAsia="ru-RU"/>
        </w:rPr>
        <w:t>system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442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333333"/>
          <w:lang w:val="en-US" w:eastAsia="ru-RU"/>
        </w:rPr>
        <w:t>prune</w:t>
      </w:r>
      <w:r w:rsidRPr="00E753EA">
        <w:rPr>
          <w:rFonts w:ascii="Consolas" w:eastAsia="Times New Roman" w:hAnsi="Consolas" w:cs="Courier New"/>
          <w:color w:val="333333"/>
          <w:lang w:eastAsia="ru-RU"/>
          <w:rPrChange w:id="443" w:author="Дмитрий Сафронов" w:date="2024-03-13T08:59:00Z">
            <w:rPr/>
          </w:rPrChange>
        </w:rPr>
        <w:t xml:space="preserve"> </w:t>
      </w:r>
      <w:r w:rsidRPr="00E753EA">
        <w:rPr>
          <w:rFonts w:ascii="Consolas" w:eastAsia="Times New Roman" w:hAnsi="Consolas" w:cs="Courier New"/>
          <w:color w:val="BC6060"/>
          <w:lang w:eastAsia="ru-RU"/>
          <w:rPrChange w:id="444" w:author="Дмитрий Сафронов" w:date="2024-03-13T08:59:00Z">
            <w:rPr/>
          </w:rPrChange>
        </w:rPr>
        <w:t>-</w:t>
      </w:r>
      <w:proofErr w:type="spellStart"/>
      <w:r>
        <w:rPr>
          <w:rFonts w:ascii="Consolas" w:eastAsia="Times New Roman" w:hAnsi="Consolas" w:cs="Courier New"/>
          <w:color w:val="BC6060"/>
          <w:lang w:val="en-US" w:eastAsia="ru-RU"/>
        </w:rPr>
        <w:t>af</w:t>
      </w:r>
      <w:proofErr w:type="spellEnd"/>
      <w:r w:rsidRPr="00E753EA">
        <w:rPr>
          <w:rFonts w:ascii="Consolas" w:eastAsia="Times New Roman" w:hAnsi="Consolas" w:cs="Courier New"/>
          <w:color w:val="333333"/>
          <w:lang w:eastAsia="ru-RU"/>
          <w:rPrChange w:id="445" w:author="Дмитрий Сафронов" w:date="2024-03-13T08:59:00Z">
            <w:rPr/>
          </w:rPrChange>
        </w:rPr>
        <w:t xml:space="preserve"> 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446" w:author="Дмитрий Сафронов" w:date="2024-03-13T08:59:00Z">
            <w:rPr/>
          </w:rPrChange>
        </w:rPr>
        <w:t xml:space="preserve"># </w:t>
      </w:r>
      <w:r>
        <w:rPr>
          <w:rFonts w:ascii="Consolas" w:eastAsia="Times New Roman" w:hAnsi="Consolas" w:cs="Courier New"/>
          <w:color w:val="8E908C"/>
          <w:lang w:eastAsia="ru-RU"/>
        </w:rPr>
        <w:t>удаление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447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неиспользуемых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448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данных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449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и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450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очистка</w:t>
      </w:r>
      <w:r w:rsidRPr="00E753EA">
        <w:rPr>
          <w:rFonts w:ascii="Consolas" w:eastAsia="Times New Roman" w:hAnsi="Consolas" w:cs="Courier New"/>
          <w:color w:val="8E908C"/>
          <w:lang w:eastAsia="ru-RU"/>
          <w:rPrChange w:id="451" w:author="Дмитрий Сафронов" w:date="2024-03-13T08:59:00Z">
            <w:rPr/>
          </w:rPrChange>
        </w:rPr>
        <w:t xml:space="preserve"> </w:t>
      </w:r>
      <w:r>
        <w:rPr>
          <w:rFonts w:ascii="Consolas" w:eastAsia="Times New Roman" w:hAnsi="Consolas" w:cs="Courier New"/>
          <w:color w:val="8E908C"/>
          <w:lang w:eastAsia="ru-RU"/>
        </w:rPr>
        <w:t>диска</w:t>
      </w:r>
    </w:p>
    <w:p w14:paraId="123E959D" w14:textId="77777777" w:rsidR="00B74803" w:rsidRPr="00E753EA" w:rsidRDefault="00B748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Consolas" w:eastAsia="Times New Roman" w:hAnsi="Consolas" w:cs="Courier New"/>
          <w:color w:val="8E908C"/>
          <w:lang w:eastAsia="ru-RU"/>
        </w:rPr>
      </w:pPr>
    </w:p>
    <w:p w14:paraId="05FE5539" w14:textId="77777777" w:rsidR="00B74803" w:rsidRDefault="006B7311">
      <w:pPr>
        <w:pStyle w:val="Heading2"/>
        <w:rPr>
          <w:rStyle w:val="InternetLink"/>
          <w:lang w:val="en-US"/>
        </w:rPr>
      </w:pPr>
      <w:r>
        <w:rPr>
          <w:rStyle w:val="InternetLink"/>
          <w:lang w:val="en-US"/>
        </w:rPr>
        <w:t>Kubernetes</w:t>
      </w:r>
    </w:p>
    <w:p w14:paraId="09180D21" w14:textId="77777777" w:rsidR="00B74803" w:rsidRDefault="006B7311">
      <w:pPr>
        <w:rPr>
          <w:b/>
          <w:lang w:val="en-US"/>
        </w:rPr>
      </w:pPr>
      <w:hyperlink r:id="rId193">
        <w:r>
          <w:rPr>
            <w:rStyle w:val="Hyperlink"/>
            <w:b/>
            <w:bCs/>
          </w:rPr>
          <w:t>Ресурсы</w:t>
        </w:r>
        <w:r>
          <w:rPr>
            <w:rStyle w:val="Hyperlink"/>
            <w:b/>
            <w:lang w:val="en-US"/>
          </w:rPr>
          <w:t xml:space="preserve"> </w:t>
        </w:r>
        <w:r>
          <w:rPr>
            <w:rStyle w:val="Hyperlink"/>
            <w:b/>
            <w:bCs/>
          </w:rPr>
          <w:t>рабочей</w:t>
        </w:r>
        <w:r>
          <w:rPr>
            <w:rStyle w:val="Hyperlink"/>
            <w:b/>
            <w:lang w:val="en-US"/>
          </w:rPr>
          <w:t xml:space="preserve"> </w:t>
        </w:r>
        <w:r>
          <w:rPr>
            <w:rStyle w:val="Hyperlink"/>
            <w:b/>
            <w:bCs/>
          </w:rPr>
          <w:t>нагрузки</w:t>
        </w:r>
      </w:hyperlink>
    </w:p>
    <w:p w14:paraId="7ABC5EE9" w14:textId="77777777" w:rsidR="00B74803" w:rsidRDefault="006B7311">
      <w:pPr>
        <w:rPr>
          <w:lang w:val="en-US"/>
        </w:rPr>
      </w:pPr>
      <w:r>
        <w:fldChar w:fldCharType="begin"/>
      </w:r>
      <w:r w:rsidRPr="009F7052">
        <w:rPr>
          <w:lang w:val="en-US"/>
        </w:rPr>
        <w:instrText>HYPERLINK "https://kubernetes.io/docs/concepts/workloads/controllers/deployment/" \h</w:instrText>
      </w:r>
      <w:r>
        <w:fldChar w:fldCharType="separate"/>
      </w:r>
      <w:r>
        <w:rPr>
          <w:rFonts w:ascii="Open Sans" w:hAnsi="Open Sans" w:cs="Open Sans"/>
          <w:color w:val="0F306E"/>
          <w:u w:val="single"/>
          <w:shd w:val="clear" w:color="auto" w:fill="FFFFFF"/>
          <w:lang w:val="en-US"/>
          <w:rPrChange w:id="452" w:author="Дмитрий Сафронов" w:date="2024-03-13T08:59:00Z">
            <w:rPr>
              <w:u w:val="single"/>
              <w:shd w:val="clear" w:color="auto" w:fill="FFFFFF"/>
            </w:rPr>
          </w:rPrChange>
        </w:rPr>
        <w:t>Deployment</w:t>
      </w:r>
      <w:r>
        <w:rPr>
          <w:rFonts w:ascii="Open Sans" w:hAnsi="Open Sans" w:cs="Open Sans"/>
          <w:color w:val="0F306E"/>
          <w:u w:val="single"/>
          <w:shd w:val="clear" w:color="auto" w:fill="FFFFFF"/>
          <w:lang w:val="en-US"/>
        </w:rPr>
        <w:fldChar w:fldCharType="end"/>
      </w:r>
    </w:p>
    <w:p w14:paraId="27920C21" w14:textId="77777777" w:rsidR="00B74803" w:rsidRDefault="006B7311">
      <w:pPr>
        <w:rPr>
          <w:lang w:val="en-US"/>
        </w:rPr>
      </w:pPr>
      <w:r>
        <w:fldChar w:fldCharType="begin"/>
      </w:r>
      <w:r w:rsidRPr="009F7052">
        <w:rPr>
          <w:lang w:val="en-US"/>
        </w:rPr>
        <w:instrText>HYPERLINK "https://kubernetes.io/docs/concepts/workloads/controllers/statefulset/" \h</w:instrText>
      </w:r>
      <w:r>
        <w:fldChar w:fldCharType="separate"/>
      </w:r>
      <w:proofErr w:type="spellStart"/>
      <w:r>
        <w:rPr>
          <w:rFonts w:ascii="Open Sans" w:hAnsi="Open Sans" w:cs="Open Sans"/>
          <w:color w:val="0F306E"/>
          <w:u w:val="single"/>
          <w:shd w:val="clear" w:color="auto" w:fill="FFFFFF"/>
          <w:lang w:val="en-US"/>
          <w:rPrChange w:id="453" w:author="Дмитрий Сафронов" w:date="2024-03-13T08:59:00Z">
            <w:rPr>
              <w:u w:val="single"/>
              <w:shd w:val="clear" w:color="auto" w:fill="FFFFFF"/>
            </w:rPr>
          </w:rPrChange>
        </w:rPr>
        <w:t>StatefulSet</w:t>
      </w:r>
      <w:proofErr w:type="spellEnd"/>
      <w:r>
        <w:rPr>
          <w:rFonts w:ascii="Open Sans" w:hAnsi="Open Sans" w:cs="Open Sans"/>
          <w:color w:val="0F306E"/>
          <w:u w:val="single"/>
          <w:shd w:val="clear" w:color="auto" w:fill="FFFFFF"/>
          <w:lang w:val="en-US"/>
        </w:rPr>
        <w:fldChar w:fldCharType="end"/>
      </w:r>
    </w:p>
    <w:p w14:paraId="28E80EA7" w14:textId="77777777" w:rsidR="00B74803" w:rsidRPr="009F7052" w:rsidRDefault="006B7311">
      <w:pPr>
        <w:rPr>
          <w:b/>
        </w:rPr>
      </w:pPr>
      <w:hyperlink r:id="rId194">
        <w:proofErr w:type="spellStart"/>
        <w:r>
          <w:rPr>
            <w:rStyle w:val="Hyperlink"/>
            <w:rFonts w:ascii="Open Sans" w:hAnsi="Open Sans" w:cs="Open Sans"/>
            <w:color w:val="0F306E"/>
            <w:shd w:val="clear" w:color="auto" w:fill="FFFFFF"/>
            <w:lang w:val="en-US"/>
          </w:rPr>
          <w:t>DaemonSet</w:t>
        </w:r>
        <w:proofErr w:type="spellEnd"/>
      </w:hyperlink>
    </w:p>
    <w:p w14:paraId="6986ED24" w14:textId="77777777" w:rsidR="00B74803" w:rsidRDefault="006B7311">
      <w:proofErr w:type="spellStart"/>
      <w:r>
        <w:rPr>
          <w:b/>
          <w:bCs/>
          <w:lang w:val="en-US"/>
        </w:rPr>
        <w:t>DaemonSet</w:t>
      </w:r>
      <w:proofErr w:type="spellEnd"/>
      <w:r>
        <w:rPr>
          <w:b/>
          <w:bCs/>
        </w:rPr>
        <w:t xml:space="preserve"> – </w:t>
      </w:r>
      <w:r>
        <w:t>сущность</w:t>
      </w:r>
      <w:r>
        <w:rPr>
          <w:b/>
          <w:bCs/>
        </w:rPr>
        <w:t xml:space="preserve"> </w:t>
      </w:r>
      <w:r>
        <w:t>для запуска ровно одного инстанса приложения на каждой ноде кластера</w:t>
      </w:r>
    </w:p>
    <w:p w14:paraId="78445B10" w14:textId="77777777" w:rsidR="00B74803" w:rsidRDefault="006B7311">
      <w:pPr>
        <w:rPr>
          <w:b/>
          <w:bCs/>
          <w:lang w:val="en-US"/>
        </w:rPr>
      </w:pPr>
      <w:r>
        <w:rPr>
          <w:b/>
          <w:bCs/>
          <w:lang w:val="en-US"/>
        </w:rPr>
        <w:t>Kubernetes Master:</w:t>
      </w:r>
    </w:p>
    <w:p w14:paraId="71665E9C" w14:textId="77777777" w:rsidR="00B74803" w:rsidRDefault="006B7311">
      <w:pPr>
        <w:rPr>
          <w:lang w:val="en-US"/>
        </w:rPr>
      </w:pPr>
      <w:r>
        <w:rPr>
          <w:lang w:val="en-US"/>
        </w:rPr>
        <w:t>Scheduler</w:t>
      </w:r>
    </w:p>
    <w:p w14:paraId="7F4872CA" w14:textId="77777777" w:rsidR="00B74803" w:rsidRDefault="006B7311">
      <w:pPr>
        <w:rPr>
          <w:lang w:val="en-US"/>
        </w:rPr>
      </w:pPr>
      <w:r>
        <w:rPr>
          <w:lang w:val="en-US"/>
        </w:rPr>
        <w:t>Controllers (controller manager, cloud controller manager)</w:t>
      </w:r>
    </w:p>
    <w:p w14:paraId="1968B3C9" w14:textId="77777777" w:rsidR="00B74803" w:rsidRDefault="006B7311">
      <w:pPr>
        <w:rPr>
          <w:lang w:val="en-US"/>
        </w:rPr>
      </w:pPr>
      <w:proofErr w:type="spellStart"/>
      <w:r>
        <w:rPr>
          <w:lang w:val="en-US"/>
        </w:rPr>
        <w:t>Etcd</w:t>
      </w:r>
      <w:proofErr w:type="spellEnd"/>
    </w:p>
    <w:p w14:paraId="60C5D7FF" w14:textId="77777777" w:rsidR="00B74803" w:rsidRDefault="006B7311">
      <w:pPr>
        <w:rPr>
          <w:b/>
          <w:bCs/>
          <w:lang w:val="en-US"/>
        </w:rPr>
      </w:pPr>
      <w:r>
        <w:rPr>
          <w:b/>
          <w:bCs/>
          <w:lang w:val="en-US"/>
        </w:rPr>
        <w:t>Api-Server</w:t>
      </w:r>
    </w:p>
    <w:p w14:paraId="20FC3166" w14:textId="77777777" w:rsidR="00B74803" w:rsidRDefault="006B7311">
      <w:pPr>
        <w:rPr>
          <w:b/>
          <w:lang w:val="en-US"/>
        </w:rPr>
      </w:pPr>
      <w:r>
        <w:rPr>
          <w:b/>
          <w:bCs/>
          <w:lang w:val="en-US"/>
        </w:rPr>
        <w:t>Worker</w:t>
      </w:r>
      <w:r>
        <w:rPr>
          <w:b/>
          <w:lang w:val="en-US"/>
          <w:rPrChange w:id="454" w:author="Дмитрий Сафронов" w:date="2024-03-13T08:59:00Z">
            <w:rPr>
              <w:b/>
              <w:bCs/>
            </w:rPr>
          </w:rPrChange>
        </w:rPr>
        <w:t xml:space="preserve"> </w:t>
      </w:r>
      <w:r>
        <w:rPr>
          <w:b/>
          <w:bCs/>
          <w:lang w:val="en-US"/>
        </w:rPr>
        <w:t>Nodes</w:t>
      </w:r>
    </w:p>
    <w:p w14:paraId="05FFCEC7" w14:textId="77777777" w:rsidR="00B74803" w:rsidRDefault="006B7311">
      <w:pPr>
        <w:rPr>
          <w:lang w:val="en-US"/>
        </w:rPr>
      </w:pPr>
      <w:proofErr w:type="spellStart"/>
      <w:r>
        <w:rPr>
          <w:lang w:val="en-US"/>
        </w:rPr>
        <w:t>Kubelet</w:t>
      </w:r>
      <w:proofErr w:type="spellEnd"/>
    </w:p>
    <w:p w14:paraId="41AC6F07" w14:textId="77777777" w:rsidR="00B74803" w:rsidRDefault="006B7311">
      <w:pPr>
        <w:rPr>
          <w:lang w:val="en-US"/>
        </w:rPr>
      </w:pPr>
      <w:r>
        <w:rPr>
          <w:color w:val="BFBFBF"/>
          <w:lang w:val="en-US"/>
        </w:rPr>
        <w:t> </w:t>
      </w:r>
      <w:r>
        <w:rPr>
          <w:rFonts w:ascii="Google Sans;Arial;sans-serif" w:hAnsi="Google Sans;Arial;sans-serif"/>
          <w:color w:val="FFFFFF"/>
          <w:sz w:val="24"/>
          <w:shd w:val="clear" w:color="auto" w:fill="34457F"/>
          <w:lang w:val="en-US"/>
        </w:rPr>
        <w:t>/var/log/containers/ and /var/log/pods/</w:t>
      </w:r>
      <w:r>
        <w:rPr>
          <w:color w:val="BFBFBF"/>
          <w:lang w:val="en-US"/>
        </w:rPr>
        <w:t> </w:t>
      </w:r>
      <w:r>
        <w:rPr>
          <w:lang w:val="en-US"/>
        </w:rPr>
        <w:t xml:space="preserve"> </w:t>
      </w:r>
    </w:p>
    <w:p w14:paraId="0F2C2501" w14:textId="77777777" w:rsidR="00B74803" w:rsidRDefault="006B7311">
      <w:r>
        <w:rPr>
          <w:lang w:val="en-US"/>
        </w:rPr>
        <w:lastRenderedPageBreak/>
        <w:t>Kube</w:t>
      </w:r>
      <w:r w:rsidRPr="009F7052">
        <w:t>-</w:t>
      </w:r>
      <w:r>
        <w:rPr>
          <w:lang w:val="en-US"/>
        </w:rPr>
        <w:t>proxy</w:t>
      </w:r>
    </w:p>
    <w:p w14:paraId="2B945974" w14:textId="77777777" w:rsidR="00B74803" w:rsidRDefault="006B7311">
      <w:r>
        <w:rPr>
          <w:lang w:val="en-US"/>
        </w:rPr>
        <w:t>pod</w:t>
      </w:r>
    </w:p>
    <w:p w14:paraId="7538728E" w14:textId="77777777" w:rsidR="00B74803" w:rsidRPr="009F7052" w:rsidRDefault="00B74803"/>
    <w:p w14:paraId="118FB35D" w14:textId="77777777" w:rsidR="00B74803" w:rsidRDefault="006B7311">
      <w:r w:rsidRPr="009F7052">
        <w:t>Доступ к поду:</w:t>
      </w:r>
    </w:p>
    <w:p w14:paraId="50E0C157" w14:textId="77777777" w:rsidR="00B74803" w:rsidRPr="009F7052" w:rsidRDefault="006B7311">
      <w:pPr>
        <w:rPr>
          <w:b/>
          <w:bCs/>
        </w:rPr>
      </w:pPr>
      <w:r>
        <w:rPr>
          <w:b/>
          <w:bCs/>
          <w:lang w:val="en-US"/>
        </w:rPr>
        <w:t>NodePort</w:t>
      </w:r>
    </w:p>
    <w:p w14:paraId="5965F62E" w14:textId="77777777" w:rsidR="00B74803" w:rsidRPr="009F7052" w:rsidRDefault="006B7311">
      <w:proofErr w:type="spellStart"/>
      <w:r>
        <w:rPr>
          <w:b/>
          <w:bCs/>
          <w:lang w:val="en-US"/>
        </w:rPr>
        <w:t>LoadBalancer</w:t>
      </w:r>
      <w:proofErr w:type="spellEnd"/>
      <w:r w:rsidRPr="009F7052">
        <w:t xml:space="preserve"> (</w:t>
      </w:r>
      <w:r>
        <w:t>облако</w:t>
      </w:r>
      <w:r w:rsidRPr="009F7052">
        <w:t xml:space="preserve">), </w:t>
      </w:r>
      <w:r>
        <w:t xml:space="preserve">для </w:t>
      </w:r>
      <w:r>
        <w:rPr>
          <w:lang w:val="en-US"/>
        </w:rPr>
        <w:t>bare</w:t>
      </w:r>
      <w:r w:rsidRPr="009F7052">
        <w:t xml:space="preserve"> </w:t>
      </w:r>
      <w:r>
        <w:rPr>
          <w:lang w:val="en-US"/>
        </w:rPr>
        <w:t>metal</w:t>
      </w:r>
      <w:r w:rsidRPr="009F7052">
        <w:t xml:space="preserve"> – </w:t>
      </w:r>
      <w:hyperlink r:id="rId195">
        <w:proofErr w:type="spellStart"/>
        <w:r>
          <w:rPr>
            <w:rStyle w:val="Hyperlink"/>
            <w:b/>
            <w:bCs/>
            <w:lang w:val="en-US"/>
          </w:rPr>
          <w:t>MetalLB</w:t>
        </w:r>
        <w:proofErr w:type="spellEnd"/>
      </w:hyperlink>
      <w:r w:rsidRPr="009F7052">
        <w:rPr>
          <w:b/>
          <w:bCs/>
        </w:rPr>
        <w:t xml:space="preserve"> </w:t>
      </w:r>
      <w:r w:rsidRPr="009F7052">
        <w:t xml:space="preserve">(реализация балансировщика нагрузки для кластеров </w:t>
      </w:r>
      <w:r>
        <w:rPr>
          <w:lang w:val="en-US"/>
        </w:rPr>
        <w:t>Kubernetes</w:t>
      </w:r>
      <w:r w:rsidRPr="009F7052">
        <w:t xml:space="preserve"> на «голом железе» со стандартными протоколами маршрутизации)</w:t>
      </w:r>
    </w:p>
    <w:p w14:paraId="37A218CE" w14:textId="77777777" w:rsidR="00B74803" w:rsidRPr="009F7052" w:rsidRDefault="00B74803">
      <w:pPr>
        <w:rPr>
          <w:b/>
          <w:bCs/>
        </w:rPr>
      </w:pPr>
    </w:p>
    <w:p w14:paraId="609E655C" w14:textId="77777777" w:rsidR="00B74803" w:rsidRPr="009F7052" w:rsidRDefault="00B74803">
      <w:pPr>
        <w:rPr>
          <w:b/>
          <w:bCs/>
        </w:rPr>
      </w:pPr>
    </w:p>
    <w:p w14:paraId="37A3620C" w14:textId="77777777" w:rsidR="00B74803" w:rsidRDefault="006B7311">
      <w:pPr>
        <w:rPr>
          <w:b/>
          <w:bCs/>
          <w:lang w:val="en-US"/>
        </w:rPr>
      </w:pPr>
      <w:r>
        <w:rPr>
          <w:b/>
          <w:bCs/>
          <w:lang w:val="en-US"/>
        </w:rPr>
        <w:t>Probes</w:t>
      </w:r>
    </w:p>
    <w:p w14:paraId="11F54838" w14:textId="77777777" w:rsidR="00B74803" w:rsidRDefault="006B7311">
      <w:pPr>
        <w:rPr>
          <w:lang w:val="en-US"/>
        </w:rPr>
      </w:pPr>
      <w:r>
        <w:rPr>
          <w:lang w:val="en-US"/>
        </w:rPr>
        <w:t>Liveness Probe</w:t>
      </w:r>
    </w:p>
    <w:p w14:paraId="09E0485D" w14:textId="77777777" w:rsidR="00B74803" w:rsidRDefault="006B7311">
      <w:pPr>
        <w:rPr>
          <w:lang w:val="en-US"/>
        </w:rPr>
      </w:pPr>
      <w:r>
        <w:rPr>
          <w:lang w:val="en-US"/>
        </w:rPr>
        <w:t>Readiness Probe</w:t>
      </w:r>
    </w:p>
    <w:p w14:paraId="7C44DE37" w14:textId="77777777" w:rsidR="00B74803" w:rsidRDefault="006B7311">
      <w:pPr>
        <w:rPr>
          <w:lang w:val="en-US"/>
        </w:rPr>
      </w:pPr>
      <w:r>
        <w:rPr>
          <w:lang w:val="en-US"/>
        </w:rPr>
        <w:t>Startup Probe</w:t>
      </w:r>
    </w:p>
    <w:p w14:paraId="790DDA4A" w14:textId="77777777" w:rsidR="00B74803" w:rsidRDefault="00B74803">
      <w:pPr>
        <w:rPr>
          <w:b/>
          <w:bCs/>
          <w:lang w:val="en-US"/>
        </w:rPr>
      </w:pPr>
    </w:p>
    <w:p w14:paraId="237C41E5" w14:textId="77777777" w:rsidR="00B74803" w:rsidRDefault="00B74803">
      <w:pPr>
        <w:rPr>
          <w:b/>
          <w:bCs/>
          <w:lang w:val="en-US"/>
        </w:rPr>
      </w:pPr>
    </w:p>
    <w:p w14:paraId="70F8AF27" w14:textId="77777777" w:rsidR="00B74803" w:rsidRDefault="006B7311">
      <w:pPr>
        <w:rPr>
          <w:b/>
          <w:bCs/>
          <w:lang w:val="en-US"/>
        </w:rPr>
      </w:pPr>
      <w:r>
        <w:rPr>
          <w:b/>
          <w:bCs/>
          <w:lang w:val="en-US"/>
        </w:rPr>
        <w:t>Services</w:t>
      </w:r>
    </w:p>
    <w:p w14:paraId="0F645785" w14:textId="77777777" w:rsidR="00B74803" w:rsidRDefault="006B7311">
      <w:pPr>
        <w:rPr>
          <w:lang w:val="en-US"/>
        </w:rPr>
      </w:pPr>
      <w:proofErr w:type="spellStart"/>
      <w:r>
        <w:rPr>
          <w:lang w:val="en-US"/>
        </w:rPr>
        <w:t>ClusterIP</w:t>
      </w:r>
      <w:proofErr w:type="spellEnd"/>
    </w:p>
    <w:p w14:paraId="177E2F9C" w14:textId="77777777" w:rsidR="00B74803" w:rsidRDefault="006B7311">
      <w:pPr>
        <w:rPr>
          <w:lang w:val="en-US"/>
        </w:rPr>
      </w:pPr>
      <w:r>
        <w:rPr>
          <w:lang w:val="en-US"/>
        </w:rPr>
        <w:t>NodePort</w:t>
      </w:r>
    </w:p>
    <w:p w14:paraId="5EF5202D" w14:textId="77777777" w:rsidR="00B74803" w:rsidRDefault="006B7311">
      <w:pPr>
        <w:rPr>
          <w:lang w:val="en-US"/>
        </w:rPr>
      </w:pPr>
      <w:proofErr w:type="spellStart"/>
      <w:r>
        <w:rPr>
          <w:lang w:val="en-US"/>
        </w:rPr>
        <w:t>LoadBalancer</w:t>
      </w:r>
      <w:proofErr w:type="spellEnd"/>
    </w:p>
    <w:p w14:paraId="7CE05A80" w14:textId="77777777" w:rsidR="00B74803" w:rsidRDefault="006B7311">
      <w:pPr>
        <w:rPr>
          <w:lang w:val="en-US"/>
        </w:rPr>
      </w:pPr>
      <w:proofErr w:type="spellStart"/>
      <w:r>
        <w:rPr>
          <w:lang w:val="en-US"/>
        </w:rPr>
        <w:t>ExternalName</w:t>
      </w:r>
      <w:proofErr w:type="spellEnd"/>
    </w:p>
    <w:p w14:paraId="45FCDFE1" w14:textId="77777777" w:rsidR="00B74803" w:rsidRDefault="006B7311">
      <w:pPr>
        <w:rPr>
          <w:lang w:val="en-US"/>
        </w:rPr>
      </w:pPr>
      <w:proofErr w:type="spellStart"/>
      <w:r>
        <w:rPr>
          <w:lang w:val="en-US"/>
        </w:rPr>
        <w:t>ExternalIPs</w:t>
      </w:r>
      <w:proofErr w:type="spellEnd"/>
    </w:p>
    <w:p w14:paraId="11258C7D" w14:textId="77777777" w:rsidR="00B74803" w:rsidRDefault="006B7311">
      <w:pPr>
        <w:rPr>
          <w:lang w:val="en-US"/>
        </w:rPr>
      </w:pPr>
      <w:r>
        <w:rPr>
          <w:lang w:val="en-US"/>
        </w:rPr>
        <w:t>Headless (</w:t>
      </w:r>
      <w:r>
        <w:t>для</w:t>
      </w:r>
      <w:r w:rsidRPr="009F7052">
        <w:rPr>
          <w:lang w:val="en-US"/>
        </w:rPr>
        <w:t xml:space="preserve"> </w:t>
      </w:r>
      <w:proofErr w:type="spellStart"/>
      <w:r>
        <w:rPr>
          <w:lang w:val="en-US"/>
        </w:rPr>
        <w:t>StatefullSet</w:t>
      </w:r>
      <w:proofErr w:type="spellEnd"/>
      <w:r>
        <w:rPr>
          <w:lang w:val="en-US"/>
        </w:rPr>
        <w:t>)</w:t>
      </w:r>
    </w:p>
    <w:p w14:paraId="688B5167" w14:textId="77777777" w:rsidR="00B74803" w:rsidRDefault="00B74803">
      <w:pPr>
        <w:rPr>
          <w:lang w:val="en-US"/>
        </w:rPr>
      </w:pPr>
    </w:p>
    <w:p w14:paraId="43BECCE3" w14:textId="77777777" w:rsidR="00B74803" w:rsidRDefault="006B7311">
      <w:pPr>
        <w:rPr>
          <w:lang w:val="en-US"/>
        </w:rPr>
      </w:pPr>
      <w:proofErr w:type="spellStart"/>
      <w:r>
        <w:rPr>
          <w:lang w:val="en-US"/>
        </w:rPr>
        <w:t>ResourceQuota</w:t>
      </w:r>
      <w:proofErr w:type="spellEnd"/>
    </w:p>
    <w:p w14:paraId="09C6EC98" w14:textId="77777777" w:rsidR="00B74803" w:rsidRDefault="006B7311">
      <w:pPr>
        <w:rPr>
          <w:lang w:val="en-US"/>
        </w:rPr>
      </w:pPr>
      <w:proofErr w:type="spellStart"/>
      <w:r>
        <w:rPr>
          <w:lang w:val="en-US"/>
        </w:rPr>
        <w:t>LimitRange</w:t>
      </w:r>
      <w:proofErr w:type="spellEnd"/>
    </w:p>
    <w:p w14:paraId="2F6F4BAD" w14:textId="77777777" w:rsidR="00B74803" w:rsidRDefault="00B74803">
      <w:pPr>
        <w:rPr>
          <w:lang w:val="en-US"/>
        </w:rPr>
      </w:pPr>
    </w:p>
    <w:p w14:paraId="5BB6F820" w14:textId="77777777" w:rsidR="00B74803" w:rsidRDefault="006B7311">
      <w:pPr>
        <w:rPr>
          <w:lang w:val="en-US"/>
        </w:rPr>
      </w:pPr>
      <w:r>
        <w:rPr>
          <w:lang w:val="en-US"/>
        </w:rPr>
        <w:t># Get-</w:t>
      </w:r>
      <w:proofErr w:type="spellStart"/>
      <w:r>
        <w:rPr>
          <w:lang w:val="en-US"/>
        </w:rPr>
        <w:t>команды</w:t>
      </w:r>
      <w:proofErr w:type="spellEnd"/>
      <w:r>
        <w:rPr>
          <w:lang w:val="en-US"/>
        </w:rPr>
        <w:t xml:space="preserve"> с </w:t>
      </w:r>
      <w:proofErr w:type="spellStart"/>
      <w:r>
        <w:rPr>
          <w:lang w:val="en-US"/>
        </w:rPr>
        <w:t>основном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выводом</w:t>
      </w:r>
      <w:proofErr w:type="spellEnd"/>
      <w:r>
        <w:rPr>
          <w:lang w:val="en-US"/>
        </w:rPr>
        <w:br/>
        <w:t xml:space="preserve">kubectl get services                          # </w:t>
      </w:r>
      <w:proofErr w:type="spellStart"/>
      <w:r>
        <w:rPr>
          <w:lang w:val="en-US"/>
        </w:rPr>
        <w:t>Вывести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все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сервисы</w:t>
      </w:r>
      <w:proofErr w:type="spellEnd"/>
      <w:r>
        <w:rPr>
          <w:lang w:val="en-US"/>
        </w:rPr>
        <w:t xml:space="preserve"> в </w:t>
      </w:r>
      <w:proofErr w:type="spellStart"/>
      <w:r>
        <w:rPr>
          <w:lang w:val="en-US"/>
        </w:rPr>
        <w:t>пространстве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имён</w:t>
      </w:r>
      <w:proofErr w:type="spellEnd"/>
      <w:r>
        <w:rPr>
          <w:lang w:val="en-US"/>
        </w:rPr>
        <w:br/>
        <w:t xml:space="preserve">kubectl get pods --all-namespaces             # </w:t>
      </w:r>
      <w:proofErr w:type="spellStart"/>
      <w:r>
        <w:rPr>
          <w:lang w:val="en-US"/>
        </w:rPr>
        <w:t>Вывести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все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поды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во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всех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пространств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имён</w:t>
      </w:r>
      <w:proofErr w:type="spellEnd"/>
      <w:r>
        <w:rPr>
          <w:lang w:val="en-US"/>
        </w:rPr>
        <w:br/>
        <w:t xml:space="preserve">kubectl get pods -o wide                      # </w:t>
      </w:r>
      <w:proofErr w:type="spellStart"/>
      <w:r>
        <w:rPr>
          <w:lang w:val="en-US"/>
        </w:rPr>
        <w:t>Вывести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все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поды</w:t>
      </w:r>
      <w:proofErr w:type="spellEnd"/>
      <w:r>
        <w:rPr>
          <w:lang w:val="en-US"/>
        </w:rPr>
        <w:t xml:space="preserve"> в </w:t>
      </w:r>
      <w:proofErr w:type="spellStart"/>
      <w:r>
        <w:rPr>
          <w:lang w:val="en-US"/>
        </w:rPr>
        <w:t>текущем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пространстве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имён</w:t>
      </w:r>
      <w:proofErr w:type="spellEnd"/>
      <w:r>
        <w:rPr>
          <w:lang w:val="en-US"/>
        </w:rPr>
        <w:t xml:space="preserve"> с </w:t>
      </w:r>
      <w:proofErr w:type="spellStart"/>
      <w:r>
        <w:rPr>
          <w:lang w:val="en-US"/>
        </w:rPr>
        <w:t>подробностями</w:t>
      </w:r>
      <w:proofErr w:type="spellEnd"/>
      <w:r>
        <w:rPr>
          <w:lang w:val="en-US"/>
        </w:rPr>
        <w:br/>
        <w:t xml:space="preserve">kubectl get deployment my-dep                 # </w:t>
      </w:r>
      <w:proofErr w:type="spellStart"/>
      <w:r>
        <w:rPr>
          <w:lang w:val="en-US"/>
        </w:rPr>
        <w:t>Вывести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определённое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развёртывание</w:t>
      </w:r>
      <w:proofErr w:type="spellEnd"/>
      <w:r>
        <w:rPr>
          <w:lang w:val="en-US"/>
        </w:rPr>
        <w:br/>
        <w:t xml:space="preserve">kubectl get pods                              # </w:t>
      </w:r>
      <w:proofErr w:type="spellStart"/>
      <w:r>
        <w:rPr>
          <w:lang w:val="en-US"/>
        </w:rPr>
        <w:t>Вывести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все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поды</w:t>
      </w:r>
      <w:proofErr w:type="spellEnd"/>
      <w:r>
        <w:rPr>
          <w:lang w:val="en-US"/>
        </w:rPr>
        <w:t xml:space="preserve"> в </w:t>
      </w:r>
      <w:proofErr w:type="spellStart"/>
      <w:r>
        <w:rPr>
          <w:lang w:val="en-US"/>
        </w:rPr>
        <w:t>пространстве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имён</w:t>
      </w:r>
      <w:proofErr w:type="spellEnd"/>
      <w:r>
        <w:rPr>
          <w:lang w:val="en-US"/>
        </w:rPr>
        <w:br/>
        <w:t xml:space="preserve">kubectl get pod my-pod -o yaml                # </w:t>
      </w:r>
      <w:proofErr w:type="spellStart"/>
      <w:r>
        <w:rPr>
          <w:lang w:val="en-US"/>
        </w:rPr>
        <w:t>Получить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информацию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по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поду</w:t>
      </w:r>
      <w:proofErr w:type="spellEnd"/>
      <w:r>
        <w:rPr>
          <w:lang w:val="en-US"/>
        </w:rPr>
        <w:t xml:space="preserve"> в </w:t>
      </w:r>
      <w:proofErr w:type="spellStart"/>
      <w:r>
        <w:rPr>
          <w:lang w:val="en-US"/>
        </w:rPr>
        <w:t>формате</w:t>
      </w:r>
      <w:proofErr w:type="spellEnd"/>
      <w:r>
        <w:rPr>
          <w:lang w:val="en-US"/>
        </w:rPr>
        <w:t xml:space="preserve"> YAML</w:t>
      </w:r>
      <w:r>
        <w:rPr>
          <w:lang w:val="en-US"/>
        </w:rPr>
        <w:br/>
        <w:t xml:space="preserve"> </w:t>
      </w:r>
      <w:r>
        <w:rPr>
          <w:lang w:val="en-US"/>
        </w:rPr>
        <w:br/>
        <w:t xml:space="preserve"># </w:t>
      </w:r>
      <w:proofErr w:type="spellStart"/>
      <w:r>
        <w:rPr>
          <w:lang w:val="en-US"/>
        </w:rPr>
        <w:t>Посмотреть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дополнительные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сведения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команды</w:t>
      </w:r>
      <w:proofErr w:type="spellEnd"/>
      <w:r>
        <w:rPr>
          <w:lang w:val="en-US"/>
        </w:rPr>
        <w:t xml:space="preserve"> с </w:t>
      </w:r>
      <w:proofErr w:type="spellStart"/>
      <w:r>
        <w:rPr>
          <w:lang w:val="en-US"/>
        </w:rPr>
        <w:t>многословным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выводом</w:t>
      </w:r>
      <w:proofErr w:type="spellEnd"/>
      <w:r>
        <w:rPr>
          <w:lang w:val="en-US"/>
        </w:rPr>
        <w:br/>
        <w:t>kubectl describe nodes my-node</w:t>
      </w:r>
      <w:r>
        <w:rPr>
          <w:lang w:val="en-US"/>
        </w:rPr>
        <w:br/>
        <w:t>kubectl describe pods my-pod</w:t>
      </w:r>
      <w:r>
        <w:rPr>
          <w:lang w:val="en-US"/>
        </w:rPr>
        <w:br/>
        <w:t xml:space="preserve"> </w:t>
      </w:r>
      <w:r>
        <w:rPr>
          <w:lang w:val="en-US"/>
        </w:rPr>
        <w:br/>
        <w:t xml:space="preserve"># </w:t>
      </w:r>
      <w:proofErr w:type="spellStart"/>
      <w:r>
        <w:rPr>
          <w:lang w:val="en-US"/>
        </w:rPr>
        <w:t>Вывести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сервисы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отсортированные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по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имени</w:t>
      </w:r>
      <w:proofErr w:type="spellEnd"/>
      <w:r>
        <w:rPr>
          <w:lang w:val="en-US"/>
        </w:rPr>
        <w:br/>
        <w:t>kubectl get services --sort-by=.metadata.name</w:t>
      </w:r>
      <w:r>
        <w:rPr>
          <w:lang w:val="en-US"/>
        </w:rPr>
        <w:br/>
        <w:t xml:space="preserve"> </w:t>
      </w:r>
      <w:r>
        <w:rPr>
          <w:lang w:val="en-US"/>
        </w:rPr>
        <w:br/>
        <w:t xml:space="preserve"># </w:t>
      </w:r>
      <w:proofErr w:type="spellStart"/>
      <w:r>
        <w:rPr>
          <w:lang w:val="en-US"/>
        </w:rPr>
        <w:t>Вывести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поды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отсортированные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по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количеству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перезагрузок</w:t>
      </w:r>
      <w:proofErr w:type="spellEnd"/>
      <w:r>
        <w:rPr>
          <w:lang w:val="en-US"/>
        </w:rPr>
        <w:br/>
        <w:t>kubectl get pods --sort-by='.</w:t>
      </w:r>
      <w:proofErr w:type="spellStart"/>
      <w:r>
        <w:rPr>
          <w:lang w:val="en-US"/>
        </w:rPr>
        <w:t>status.containerStatuses</w:t>
      </w:r>
      <w:proofErr w:type="spellEnd"/>
      <w:r>
        <w:rPr>
          <w:lang w:val="en-US"/>
        </w:rPr>
        <w:t>[0].</w:t>
      </w:r>
      <w:proofErr w:type="spellStart"/>
      <w:r>
        <w:rPr>
          <w:lang w:val="en-US"/>
        </w:rPr>
        <w:t>restartCount</w:t>
      </w:r>
      <w:proofErr w:type="spellEnd"/>
      <w:r>
        <w:rPr>
          <w:lang w:val="en-US"/>
        </w:rPr>
        <w:t>'</w:t>
      </w:r>
      <w:r>
        <w:rPr>
          <w:lang w:val="en-US"/>
        </w:rPr>
        <w:br/>
        <w:t xml:space="preserve"> </w:t>
      </w:r>
      <w:r>
        <w:rPr>
          <w:lang w:val="en-US"/>
        </w:rPr>
        <w:br/>
      </w:r>
      <w:r>
        <w:rPr>
          <w:lang w:val="en-US"/>
        </w:rPr>
        <w:lastRenderedPageBreak/>
        <w:t xml:space="preserve"># </w:t>
      </w:r>
      <w:proofErr w:type="spellStart"/>
      <w:r>
        <w:rPr>
          <w:lang w:val="en-US"/>
        </w:rPr>
        <w:t>Вывести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постоянные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тома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PersistentVolumes</w:t>
      </w:r>
      <w:proofErr w:type="spellEnd"/>
      <w:r>
        <w:rPr>
          <w:lang w:val="en-US"/>
        </w:rPr>
        <w:t xml:space="preserve">), </w:t>
      </w:r>
      <w:proofErr w:type="spellStart"/>
      <w:r>
        <w:rPr>
          <w:lang w:val="en-US"/>
        </w:rPr>
        <w:t>отсортированные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по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емкости</w:t>
      </w:r>
      <w:proofErr w:type="spellEnd"/>
      <w:r>
        <w:rPr>
          <w:lang w:val="en-US"/>
        </w:rPr>
        <w:br/>
        <w:t xml:space="preserve">kubectl get </w:t>
      </w:r>
      <w:proofErr w:type="spellStart"/>
      <w:r>
        <w:rPr>
          <w:lang w:val="en-US"/>
        </w:rPr>
        <w:t>pv</w:t>
      </w:r>
      <w:proofErr w:type="spellEnd"/>
      <w:r>
        <w:rPr>
          <w:lang w:val="en-US"/>
        </w:rPr>
        <w:t xml:space="preserve"> --sort-by=.</w:t>
      </w:r>
      <w:proofErr w:type="spellStart"/>
      <w:r>
        <w:rPr>
          <w:lang w:val="en-US"/>
        </w:rPr>
        <w:t>spec.capacity.storage</w:t>
      </w:r>
      <w:proofErr w:type="spellEnd"/>
      <w:r>
        <w:rPr>
          <w:lang w:val="en-US"/>
        </w:rPr>
        <w:br/>
        <w:t xml:space="preserve"> </w:t>
      </w:r>
      <w:r>
        <w:rPr>
          <w:lang w:val="en-US"/>
        </w:rPr>
        <w:br/>
        <w:t xml:space="preserve"># </w:t>
      </w:r>
      <w:proofErr w:type="spellStart"/>
      <w:r>
        <w:rPr>
          <w:lang w:val="en-US"/>
        </w:rPr>
        <w:t>Получить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метку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версии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всех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подов</w:t>
      </w:r>
      <w:proofErr w:type="spellEnd"/>
      <w:r>
        <w:rPr>
          <w:lang w:val="en-US"/>
        </w:rPr>
        <w:t xml:space="preserve"> с </w:t>
      </w:r>
      <w:proofErr w:type="spellStart"/>
      <w:r>
        <w:rPr>
          <w:lang w:val="en-US"/>
        </w:rPr>
        <w:t>меткой</w:t>
      </w:r>
      <w:proofErr w:type="spellEnd"/>
      <w:r>
        <w:rPr>
          <w:lang w:val="en-US"/>
        </w:rPr>
        <w:t xml:space="preserve"> app=</w:t>
      </w:r>
      <w:proofErr w:type="spellStart"/>
      <w:r>
        <w:rPr>
          <w:lang w:val="en-US"/>
        </w:rPr>
        <w:t>cassandra</w:t>
      </w:r>
      <w:proofErr w:type="spellEnd"/>
      <w:r>
        <w:rPr>
          <w:lang w:val="en-US"/>
        </w:rPr>
        <w:br/>
        <w:t>kubectl get pods --selector=app=</w:t>
      </w:r>
      <w:proofErr w:type="spellStart"/>
      <w:r>
        <w:rPr>
          <w:lang w:val="en-US"/>
        </w:rPr>
        <w:t>cassandra</w:t>
      </w:r>
      <w:proofErr w:type="spellEnd"/>
      <w:r>
        <w:rPr>
          <w:lang w:val="en-US"/>
        </w:rPr>
        <w:t xml:space="preserve"> -o \</w:t>
      </w:r>
      <w:r>
        <w:rPr>
          <w:lang w:val="en-US"/>
        </w:rPr>
        <w:br/>
        <w:t xml:space="preserve">  </w:t>
      </w:r>
      <w:proofErr w:type="spellStart"/>
      <w:r>
        <w:rPr>
          <w:lang w:val="en-US"/>
        </w:rPr>
        <w:t>jsonpath</w:t>
      </w:r>
      <w:proofErr w:type="spellEnd"/>
      <w:r>
        <w:rPr>
          <w:lang w:val="en-US"/>
        </w:rPr>
        <w:t>='{.items[*].</w:t>
      </w:r>
      <w:proofErr w:type="spellStart"/>
      <w:r>
        <w:rPr>
          <w:lang w:val="en-US"/>
        </w:rPr>
        <w:t>metadata.labels.version</w:t>
      </w:r>
      <w:proofErr w:type="spellEnd"/>
      <w:r>
        <w:rPr>
          <w:lang w:val="en-US"/>
        </w:rPr>
        <w:t>}'</w:t>
      </w:r>
      <w:r>
        <w:rPr>
          <w:lang w:val="en-US"/>
        </w:rPr>
        <w:br/>
        <w:t xml:space="preserve"> </w:t>
      </w:r>
      <w:r>
        <w:rPr>
          <w:lang w:val="en-US"/>
        </w:rPr>
        <w:br/>
        <w:t xml:space="preserve"># </w:t>
      </w:r>
      <w:proofErr w:type="spellStart"/>
      <w:r>
        <w:rPr>
          <w:lang w:val="en-US"/>
        </w:rPr>
        <w:t>Получить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все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рабочие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узлы</w:t>
      </w:r>
      <w:proofErr w:type="spellEnd"/>
      <w:r>
        <w:rPr>
          <w:lang w:val="en-US"/>
        </w:rPr>
        <w:t xml:space="preserve"> (с </w:t>
      </w:r>
      <w:proofErr w:type="spellStart"/>
      <w:r>
        <w:rPr>
          <w:lang w:val="en-US"/>
        </w:rPr>
        <w:t>помощью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селектора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исключаем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узлы</w:t>
      </w:r>
      <w:proofErr w:type="spellEnd"/>
      <w:r>
        <w:rPr>
          <w:lang w:val="en-US"/>
        </w:rPr>
        <w:t xml:space="preserve"> с </w:t>
      </w:r>
      <w:proofErr w:type="spellStart"/>
      <w:r>
        <w:rPr>
          <w:lang w:val="en-US"/>
        </w:rPr>
        <w:t>меткой</w:t>
      </w:r>
      <w:proofErr w:type="spellEnd"/>
      <w:r>
        <w:rPr>
          <w:lang w:val="en-US"/>
        </w:rPr>
        <w:t xml:space="preserve"> 'node-role.kubernetes.io/master')</w:t>
      </w:r>
      <w:r>
        <w:rPr>
          <w:lang w:val="en-US"/>
        </w:rPr>
        <w:br/>
        <w:t>kubectl get node --selector='!node-role.kubernetes.io/master'</w:t>
      </w:r>
      <w:r>
        <w:rPr>
          <w:lang w:val="en-US"/>
        </w:rPr>
        <w:br/>
        <w:t xml:space="preserve"> </w:t>
      </w:r>
      <w:r>
        <w:rPr>
          <w:lang w:val="en-US"/>
        </w:rPr>
        <w:br/>
        <w:t xml:space="preserve"># </w:t>
      </w:r>
      <w:proofErr w:type="spellStart"/>
      <w:r>
        <w:rPr>
          <w:lang w:val="en-US"/>
        </w:rPr>
        <w:t>Получить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все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запущенные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поды</w:t>
      </w:r>
      <w:proofErr w:type="spellEnd"/>
      <w:r>
        <w:rPr>
          <w:lang w:val="en-US"/>
        </w:rPr>
        <w:t xml:space="preserve"> в </w:t>
      </w:r>
      <w:proofErr w:type="spellStart"/>
      <w:r>
        <w:rPr>
          <w:lang w:val="en-US"/>
        </w:rPr>
        <w:t>пространстве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имён</w:t>
      </w:r>
      <w:proofErr w:type="spellEnd"/>
      <w:r>
        <w:rPr>
          <w:lang w:val="en-US"/>
        </w:rPr>
        <w:br/>
        <w:t>kubectl get pods --field-selector=</w:t>
      </w:r>
      <w:proofErr w:type="spellStart"/>
      <w:r>
        <w:rPr>
          <w:lang w:val="en-US"/>
        </w:rPr>
        <w:t>status.phase</w:t>
      </w:r>
      <w:proofErr w:type="spellEnd"/>
      <w:r>
        <w:rPr>
          <w:lang w:val="en-US"/>
        </w:rPr>
        <w:t>=Running</w:t>
      </w:r>
      <w:r>
        <w:rPr>
          <w:lang w:val="en-US"/>
        </w:rPr>
        <w:br/>
        <w:t xml:space="preserve"> </w:t>
      </w:r>
      <w:r>
        <w:rPr>
          <w:lang w:val="en-US"/>
        </w:rPr>
        <w:br/>
        <w:t xml:space="preserve"># </w:t>
      </w:r>
      <w:proofErr w:type="spellStart"/>
      <w:r>
        <w:rPr>
          <w:lang w:val="en-US"/>
        </w:rPr>
        <w:t>Получить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внешние</w:t>
      </w:r>
      <w:proofErr w:type="spellEnd"/>
      <w:r>
        <w:rPr>
          <w:lang w:val="en-US"/>
        </w:rPr>
        <w:t xml:space="preserve"> IP-</w:t>
      </w:r>
      <w:proofErr w:type="spellStart"/>
      <w:r>
        <w:rPr>
          <w:lang w:val="en-US"/>
        </w:rPr>
        <w:t>адреса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ExternalIP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всех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узлов</w:t>
      </w:r>
      <w:proofErr w:type="spellEnd"/>
      <w:r>
        <w:rPr>
          <w:lang w:val="en-US"/>
        </w:rPr>
        <w:br/>
        <w:t>kubectl get nodes -o jsonpath='{.items[*].status.addresses[?(@.type=="ExternalIP")].address}'</w:t>
      </w:r>
      <w:r>
        <w:rPr>
          <w:lang w:val="en-US"/>
        </w:rPr>
        <w:br/>
        <w:t xml:space="preserve"> </w:t>
      </w:r>
      <w:r>
        <w:rPr>
          <w:lang w:val="en-US"/>
        </w:rPr>
        <w:br/>
        <w:t xml:space="preserve"># </w:t>
      </w:r>
      <w:proofErr w:type="spellStart"/>
      <w:r>
        <w:rPr>
          <w:lang w:val="en-US"/>
        </w:rPr>
        <w:t>Вывести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имена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подов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принадлежащие</w:t>
      </w:r>
      <w:proofErr w:type="spellEnd"/>
      <w:r>
        <w:rPr>
          <w:lang w:val="en-US"/>
        </w:rPr>
        <w:t xml:space="preserve"> к </w:t>
      </w:r>
      <w:proofErr w:type="spellStart"/>
      <w:r>
        <w:rPr>
          <w:lang w:val="en-US"/>
        </w:rPr>
        <w:t>определённому</w:t>
      </w:r>
      <w:proofErr w:type="spellEnd"/>
      <w:r>
        <w:rPr>
          <w:lang w:val="en-US"/>
        </w:rPr>
        <w:t xml:space="preserve"> RC</w:t>
      </w:r>
      <w:r>
        <w:rPr>
          <w:lang w:val="en-US"/>
        </w:rPr>
        <w:br/>
        <w:t xml:space="preserve"># </w:t>
      </w:r>
      <w:proofErr w:type="spellStart"/>
      <w:r>
        <w:rPr>
          <w:lang w:val="en-US"/>
        </w:rPr>
        <w:t>Использование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команды</w:t>
      </w:r>
      <w:proofErr w:type="spellEnd"/>
      <w:r>
        <w:rPr>
          <w:lang w:val="en-US"/>
        </w:rPr>
        <w:t xml:space="preserve"> "</w:t>
      </w:r>
      <w:proofErr w:type="spellStart"/>
      <w:r>
        <w:rPr>
          <w:lang w:val="en-US"/>
        </w:rPr>
        <w:t>jq</w:t>
      </w:r>
      <w:proofErr w:type="spellEnd"/>
      <w:r>
        <w:rPr>
          <w:lang w:val="en-US"/>
        </w:rPr>
        <w:t xml:space="preserve">" </w:t>
      </w:r>
      <w:proofErr w:type="spellStart"/>
      <w:r>
        <w:rPr>
          <w:lang w:val="en-US"/>
        </w:rPr>
        <w:t>помогает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упросить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поиск</w:t>
      </w:r>
      <w:proofErr w:type="spellEnd"/>
      <w:r>
        <w:rPr>
          <w:lang w:val="en-US"/>
        </w:rPr>
        <w:t xml:space="preserve"> в </w:t>
      </w:r>
      <w:proofErr w:type="spellStart"/>
      <w:r>
        <w:rPr>
          <w:lang w:val="en-US"/>
        </w:rPr>
        <w:t>jsonpath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подробнее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смотрите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на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сайте</w:t>
      </w:r>
      <w:proofErr w:type="spellEnd"/>
      <w:r>
        <w:rPr>
          <w:lang w:val="en-US"/>
        </w:rPr>
        <w:t xml:space="preserve"> https://stedolan.github.io/jq/</w:t>
      </w:r>
      <w:r>
        <w:rPr>
          <w:lang w:val="en-US"/>
        </w:rPr>
        <w:br/>
      </w:r>
      <w:proofErr w:type="spellStart"/>
      <w:r>
        <w:rPr>
          <w:lang w:val="en-US"/>
        </w:rPr>
        <w:t>sel</w:t>
      </w:r>
      <w:proofErr w:type="spellEnd"/>
      <w:r>
        <w:rPr>
          <w:lang w:val="en-US"/>
        </w:rPr>
        <w:t xml:space="preserve">=${$(kubectl get </w:t>
      </w:r>
      <w:proofErr w:type="spellStart"/>
      <w:r>
        <w:rPr>
          <w:lang w:val="en-US"/>
        </w:rPr>
        <w:t>rc</w:t>
      </w:r>
      <w:proofErr w:type="spellEnd"/>
      <w:r>
        <w:rPr>
          <w:lang w:val="en-US"/>
        </w:rPr>
        <w:t xml:space="preserve"> my-</w:t>
      </w:r>
      <w:proofErr w:type="spellStart"/>
      <w:r>
        <w:rPr>
          <w:lang w:val="en-US"/>
        </w:rPr>
        <w:t>rc</w:t>
      </w:r>
      <w:proofErr w:type="spellEnd"/>
      <w:r>
        <w:rPr>
          <w:lang w:val="en-US"/>
        </w:rPr>
        <w:t xml:space="preserve"> --output=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 | </w:t>
      </w:r>
      <w:proofErr w:type="spellStart"/>
      <w:r>
        <w:rPr>
          <w:lang w:val="en-US"/>
        </w:rPr>
        <w:t>jq</w:t>
      </w:r>
      <w:proofErr w:type="spellEnd"/>
      <w:r>
        <w:rPr>
          <w:lang w:val="en-US"/>
        </w:rPr>
        <w:t xml:space="preserve"> -j '.</w:t>
      </w:r>
      <w:proofErr w:type="spellStart"/>
      <w:r>
        <w:rPr>
          <w:lang w:val="en-US"/>
        </w:rPr>
        <w:t>spec.selector</w:t>
      </w:r>
      <w:proofErr w:type="spellEnd"/>
      <w:r>
        <w:rPr>
          <w:lang w:val="en-US"/>
        </w:rPr>
        <w:t xml:space="preserve"> | </w:t>
      </w:r>
      <w:proofErr w:type="spellStart"/>
      <w:r>
        <w:rPr>
          <w:lang w:val="en-US"/>
        </w:rPr>
        <w:t>to_entries</w:t>
      </w:r>
      <w:proofErr w:type="spellEnd"/>
      <w:r>
        <w:rPr>
          <w:lang w:val="en-US"/>
        </w:rPr>
        <w:t xml:space="preserve"> | .[] | "\(.key)=\(.value),"')%?}</w:t>
      </w:r>
      <w:r>
        <w:rPr>
          <w:lang w:val="en-US"/>
        </w:rPr>
        <w:br/>
        <w:t>echo $(kubectl get pods --selector=$</w:t>
      </w:r>
      <w:proofErr w:type="spellStart"/>
      <w:r>
        <w:rPr>
          <w:lang w:val="en-US"/>
        </w:rPr>
        <w:t>sel</w:t>
      </w:r>
      <w:proofErr w:type="spellEnd"/>
      <w:r>
        <w:rPr>
          <w:lang w:val="en-US"/>
        </w:rPr>
        <w:t xml:space="preserve"> --output=</w:t>
      </w:r>
      <w:proofErr w:type="spellStart"/>
      <w:r>
        <w:rPr>
          <w:lang w:val="en-US"/>
        </w:rPr>
        <w:t>jsonpath</w:t>
      </w:r>
      <w:proofErr w:type="spellEnd"/>
      <w:r>
        <w:rPr>
          <w:lang w:val="en-US"/>
        </w:rPr>
        <w:t>={.</w:t>
      </w:r>
      <w:proofErr w:type="spellStart"/>
      <w:r>
        <w:rPr>
          <w:lang w:val="en-US"/>
        </w:rPr>
        <w:t>items..metadata.name</w:t>
      </w:r>
      <w:proofErr w:type="spellEnd"/>
      <w:r>
        <w:rPr>
          <w:lang w:val="en-US"/>
        </w:rPr>
        <w:t>})</w:t>
      </w:r>
      <w:r>
        <w:rPr>
          <w:lang w:val="en-US"/>
        </w:rPr>
        <w:br/>
        <w:t xml:space="preserve"> </w:t>
      </w:r>
      <w:r>
        <w:rPr>
          <w:lang w:val="en-US"/>
        </w:rPr>
        <w:br/>
        <w:t xml:space="preserve"># </w:t>
      </w:r>
      <w:proofErr w:type="spellStart"/>
      <w:r>
        <w:rPr>
          <w:lang w:val="en-US"/>
        </w:rPr>
        <w:t>Показать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метки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всех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подов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или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любого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другого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объекта</w:t>
      </w:r>
      <w:proofErr w:type="spellEnd"/>
      <w:r>
        <w:rPr>
          <w:lang w:val="en-US"/>
        </w:rPr>
        <w:t xml:space="preserve"> Kubernetes, </w:t>
      </w:r>
      <w:proofErr w:type="spellStart"/>
      <w:r>
        <w:rPr>
          <w:lang w:val="en-US"/>
        </w:rPr>
        <w:t>которым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можно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прикреплять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метки</w:t>
      </w:r>
      <w:proofErr w:type="spellEnd"/>
      <w:r>
        <w:rPr>
          <w:lang w:val="en-US"/>
        </w:rPr>
        <w:t>)</w:t>
      </w:r>
      <w:r>
        <w:rPr>
          <w:lang w:val="en-US"/>
        </w:rPr>
        <w:br/>
        <w:t>kubectl get pods --show-labels</w:t>
      </w:r>
      <w:r>
        <w:rPr>
          <w:lang w:val="en-US"/>
        </w:rPr>
        <w:br/>
        <w:t xml:space="preserve"> </w:t>
      </w:r>
      <w:r>
        <w:rPr>
          <w:lang w:val="en-US"/>
        </w:rPr>
        <w:br/>
        <w:t xml:space="preserve"># </w:t>
      </w:r>
      <w:proofErr w:type="spellStart"/>
      <w:r>
        <w:rPr>
          <w:lang w:val="en-US"/>
        </w:rPr>
        <w:t>Получить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готовые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узлы</w:t>
      </w:r>
      <w:proofErr w:type="spellEnd"/>
      <w:r>
        <w:rPr>
          <w:lang w:val="en-US"/>
        </w:rPr>
        <w:br/>
        <w:t>JSONPATH='{range .items[]}{@.metadata.name}:{range @.status.conditions[]}{@.type}={@.status};{end}{end}' \</w:t>
      </w:r>
      <w:r>
        <w:rPr>
          <w:lang w:val="en-US"/>
        </w:rPr>
        <w:br/>
        <w:t xml:space="preserve"> &amp;&amp; kubectl get nodes -o </w:t>
      </w:r>
      <w:proofErr w:type="spellStart"/>
      <w:r>
        <w:rPr>
          <w:lang w:val="en-US"/>
        </w:rPr>
        <w:t>jsonpath</w:t>
      </w:r>
      <w:proofErr w:type="spellEnd"/>
      <w:r>
        <w:rPr>
          <w:lang w:val="en-US"/>
        </w:rPr>
        <w:t>="$JSONPATH" | grep "Ready=True"</w:t>
      </w:r>
      <w:r>
        <w:rPr>
          <w:lang w:val="en-US"/>
        </w:rPr>
        <w:br/>
        <w:t xml:space="preserve"> </w:t>
      </w:r>
      <w:r>
        <w:rPr>
          <w:lang w:val="en-US"/>
        </w:rPr>
        <w:br/>
        <w:t xml:space="preserve"># </w:t>
      </w:r>
      <w:proofErr w:type="spellStart"/>
      <w:r>
        <w:rPr>
          <w:lang w:val="en-US"/>
        </w:rPr>
        <w:t>Вывод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декодированных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секретов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без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внешних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инструментов</w:t>
      </w:r>
      <w:proofErr w:type="spellEnd"/>
      <w:r>
        <w:rPr>
          <w:lang w:val="en-US"/>
        </w:rPr>
        <w:br/>
        <w:t>kubectl get secret my-secret -o go-template='{{range $</w:t>
      </w:r>
      <w:proofErr w:type="spellStart"/>
      <w:r>
        <w:rPr>
          <w:lang w:val="en-US"/>
        </w:rPr>
        <w:t>k,$v</w:t>
      </w:r>
      <w:proofErr w:type="spellEnd"/>
      <w:r>
        <w:rPr>
          <w:lang w:val="en-US"/>
        </w:rPr>
        <w:t xml:space="preserve"> := .data}}{{"### "}}{{$k}}{{"\n"}}{{$v|base64decode}}{{"\n\n"}}{{end}}'</w:t>
      </w:r>
      <w:r>
        <w:rPr>
          <w:lang w:val="en-US"/>
        </w:rPr>
        <w:br/>
        <w:t xml:space="preserve"> </w:t>
      </w:r>
      <w:r>
        <w:rPr>
          <w:lang w:val="en-US"/>
        </w:rPr>
        <w:br/>
        <w:t xml:space="preserve"># </w:t>
      </w:r>
      <w:proofErr w:type="spellStart"/>
      <w:r>
        <w:rPr>
          <w:lang w:val="en-US"/>
        </w:rPr>
        <w:t>Вывести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все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секреты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используемые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сейчас</w:t>
      </w:r>
      <w:proofErr w:type="spellEnd"/>
      <w:r>
        <w:rPr>
          <w:lang w:val="en-US"/>
        </w:rPr>
        <w:t xml:space="preserve"> в </w:t>
      </w:r>
      <w:proofErr w:type="spellStart"/>
      <w:r>
        <w:rPr>
          <w:lang w:val="en-US"/>
        </w:rPr>
        <w:t>поде</w:t>
      </w:r>
      <w:proofErr w:type="spellEnd"/>
      <w:r>
        <w:rPr>
          <w:lang w:val="en-US"/>
        </w:rPr>
        <w:t>.</w:t>
      </w:r>
      <w:r>
        <w:rPr>
          <w:lang w:val="en-US"/>
        </w:rPr>
        <w:br/>
        <w:t xml:space="preserve">kubectl get pods -o 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 | </w:t>
      </w:r>
      <w:proofErr w:type="spellStart"/>
      <w:r>
        <w:rPr>
          <w:lang w:val="en-US"/>
        </w:rPr>
        <w:t>jq</w:t>
      </w:r>
      <w:proofErr w:type="spellEnd"/>
      <w:r>
        <w:rPr>
          <w:lang w:val="en-US"/>
        </w:rPr>
        <w:t xml:space="preserve"> '.items[].</w:t>
      </w:r>
      <w:proofErr w:type="spellStart"/>
      <w:r>
        <w:rPr>
          <w:lang w:val="en-US"/>
        </w:rPr>
        <w:t>spec.containers</w:t>
      </w:r>
      <w:proofErr w:type="spellEnd"/>
      <w:r>
        <w:rPr>
          <w:lang w:val="en-US"/>
        </w:rPr>
        <w:t xml:space="preserve">[].env[]?.valueFrom.secretKeyRef.name' | grep -v null | sort | </w:t>
      </w:r>
      <w:proofErr w:type="spellStart"/>
      <w:r>
        <w:rPr>
          <w:lang w:val="en-US"/>
        </w:rPr>
        <w:t>uniq</w:t>
      </w:r>
      <w:proofErr w:type="spellEnd"/>
      <w:r>
        <w:rPr>
          <w:lang w:val="en-US"/>
        </w:rPr>
        <w:br/>
        <w:t xml:space="preserve"> </w:t>
      </w:r>
      <w:r>
        <w:rPr>
          <w:lang w:val="en-US"/>
        </w:rPr>
        <w:br/>
        <w:t xml:space="preserve"># </w:t>
      </w:r>
      <w:proofErr w:type="spellStart"/>
      <w:r>
        <w:rPr>
          <w:lang w:val="en-US"/>
        </w:rPr>
        <w:t>Вывести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все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идентификаторы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containerID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контейнеров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инициализации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initContainers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во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всех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подах</w:t>
      </w:r>
      <w:proofErr w:type="spellEnd"/>
      <w:r>
        <w:rPr>
          <w:lang w:val="en-US"/>
        </w:rPr>
        <w:t>.</w:t>
      </w:r>
      <w:r>
        <w:rPr>
          <w:lang w:val="en-US"/>
        </w:rPr>
        <w:br/>
        <w:t xml:space="preserve"># </w:t>
      </w:r>
      <w:proofErr w:type="spellStart"/>
      <w:r>
        <w:rPr>
          <w:lang w:val="en-US"/>
        </w:rPr>
        <w:t>Это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полезно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при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очистке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остановленных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контейнеров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не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удаляя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при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этом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контейнеры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инициализации</w:t>
      </w:r>
      <w:proofErr w:type="spellEnd"/>
      <w:r>
        <w:rPr>
          <w:lang w:val="en-US"/>
        </w:rPr>
        <w:t>.</w:t>
      </w:r>
      <w:r>
        <w:rPr>
          <w:lang w:val="en-US"/>
        </w:rPr>
        <w:br/>
        <w:t xml:space="preserve">kubectl get pods --all-namespaces -o </w:t>
      </w:r>
      <w:proofErr w:type="spellStart"/>
      <w:r>
        <w:rPr>
          <w:lang w:val="en-US"/>
        </w:rPr>
        <w:t>jsonpath</w:t>
      </w:r>
      <w:proofErr w:type="spellEnd"/>
      <w:r>
        <w:rPr>
          <w:lang w:val="en-US"/>
        </w:rPr>
        <w:t>='{range .items[].status.initContainerStatuses[]}{.containerID}{"\n"}{end}' | cut -d/ -f3</w:t>
      </w:r>
      <w:r>
        <w:rPr>
          <w:lang w:val="en-US"/>
        </w:rPr>
        <w:br/>
        <w:t xml:space="preserve"> </w:t>
      </w:r>
      <w:r>
        <w:rPr>
          <w:lang w:val="en-US"/>
        </w:rPr>
        <w:br/>
        <w:t xml:space="preserve"># </w:t>
      </w:r>
      <w:proofErr w:type="spellStart"/>
      <w:r>
        <w:rPr>
          <w:lang w:val="en-US"/>
        </w:rPr>
        <w:t>Вывести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события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отсортированные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по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временной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метке</w:t>
      </w:r>
      <w:proofErr w:type="spellEnd"/>
      <w:r>
        <w:rPr>
          <w:lang w:val="en-US"/>
        </w:rPr>
        <w:br/>
        <w:t>kubectl get events --sort-by=.</w:t>
      </w:r>
      <w:proofErr w:type="spellStart"/>
      <w:r>
        <w:rPr>
          <w:lang w:val="en-US"/>
        </w:rPr>
        <w:t>metadata.creationTimestamp</w:t>
      </w:r>
      <w:proofErr w:type="spellEnd"/>
      <w:r>
        <w:rPr>
          <w:lang w:val="en-US"/>
        </w:rPr>
        <w:br/>
        <w:t xml:space="preserve"> </w:t>
      </w:r>
      <w:r>
        <w:rPr>
          <w:lang w:val="en-US"/>
        </w:rPr>
        <w:br/>
        <w:t xml:space="preserve"># </w:t>
      </w:r>
      <w:proofErr w:type="spellStart"/>
      <w:r>
        <w:rPr>
          <w:lang w:val="en-US"/>
        </w:rPr>
        <w:t>Сравнить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текущее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состояние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кластера</w:t>
      </w:r>
      <w:proofErr w:type="spellEnd"/>
      <w:r>
        <w:rPr>
          <w:lang w:val="en-US"/>
        </w:rPr>
        <w:t xml:space="preserve"> с </w:t>
      </w:r>
      <w:proofErr w:type="spellStart"/>
      <w:r>
        <w:rPr>
          <w:lang w:val="en-US"/>
        </w:rPr>
        <w:t>состоянием</w:t>
      </w:r>
      <w:proofErr w:type="spellEnd"/>
      <w:r>
        <w:rPr>
          <w:lang w:val="en-US"/>
        </w:rPr>
        <w:t xml:space="preserve">, в </w:t>
      </w:r>
      <w:proofErr w:type="spellStart"/>
      <w:r>
        <w:rPr>
          <w:lang w:val="en-US"/>
        </w:rPr>
        <w:t>котором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находился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бы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кластер</w:t>
      </w:r>
      <w:proofErr w:type="spellEnd"/>
      <w:r>
        <w:rPr>
          <w:lang w:val="en-US"/>
        </w:rPr>
        <w:t xml:space="preserve"> в </w:t>
      </w:r>
      <w:proofErr w:type="spellStart"/>
      <w:r>
        <w:rPr>
          <w:lang w:val="en-US"/>
        </w:rPr>
        <w:t>случае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применения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манифеста</w:t>
      </w:r>
      <w:proofErr w:type="spellEnd"/>
      <w:r>
        <w:rPr>
          <w:lang w:val="en-US"/>
        </w:rPr>
        <w:t>.</w:t>
      </w:r>
      <w:r>
        <w:rPr>
          <w:lang w:val="en-US"/>
        </w:rPr>
        <w:br/>
        <w:t>kubectl diff -f ./my-</w:t>
      </w:r>
      <w:proofErr w:type="spellStart"/>
      <w:r>
        <w:rPr>
          <w:lang w:val="en-US"/>
        </w:rPr>
        <w:t>manifest.yaml</w:t>
      </w:r>
      <w:proofErr w:type="spellEnd"/>
    </w:p>
    <w:p w14:paraId="1559BA05" w14:textId="77777777" w:rsidR="00B74803" w:rsidRDefault="00B74803">
      <w:pPr>
        <w:rPr>
          <w:lang w:val="en-US"/>
        </w:rPr>
      </w:pPr>
    </w:p>
    <w:p w14:paraId="2E4215DA" w14:textId="77777777" w:rsidR="00B74803" w:rsidRDefault="006B7311">
      <w:pPr>
        <w:rPr>
          <w:b/>
          <w:bCs/>
        </w:rPr>
      </w:pPr>
      <w:r>
        <w:rPr>
          <w:b/>
          <w:bCs/>
        </w:rPr>
        <w:t>Информация о кластере</w:t>
      </w:r>
    </w:p>
    <w:p w14:paraId="384D2356" w14:textId="77777777" w:rsidR="00B74803" w:rsidRDefault="006B7311">
      <w:r>
        <w:t>Вывод информации о версии клиента и сервера</w:t>
      </w:r>
    </w:p>
    <w:p w14:paraId="02517D9A" w14:textId="77777777" w:rsidR="00B74803" w:rsidRDefault="006B7311">
      <w:r>
        <w:t xml:space="preserve">kubectl </w:t>
      </w:r>
      <w:proofErr w:type="spellStart"/>
      <w:r>
        <w:t>version</w:t>
      </w:r>
      <w:proofErr w:type="spellEnd"/>
    </w:p>
    <w:p w14:paraId="0B4C2AE1" w14:textId="77777777" w:rsidR="00B74803" w:rsidRDefault="006B7311">
      <w:r>
        <w:t>Вывод поддерживаемых ресурсов API на сервере</w:t>
      </w:r>
    </w:p>
    <w:p w14:paraId="0415BA7C" w14:textId="77777777" w:rsidR="00B74803" w:rsidRDefault="006B7311">
      <w:r>
        <w:t xml:space="preserve">kubectl </w:t>
      </w:r>
      <w:proofErr w:type="spellStart"/>
      <w:r>
        <w:t>api-resources</w:t>
      </w:r>
      <w:proofErr w:type="spellEnd"/>
    </w:p>
    <w:p w14:paraId="509FC8C1" w14:textId="77777777" w:rsidR="00B74803" w:rsidRDefault="006B7311">
      <w:r>
        <w:lastRenderedPageBreak/>
        <w:t>Вывод поддерживаемых версий API на сервере, в виде «</w:t>
      </w:r>
      <w:proofErr w:type="spellStart"/>
      <w:r>
        <w:t>group</w:t>
      </w:r>
      <w:proofErr w:type="spellEnd"/>
      <w:r>
        <w:t>/</w:t>
      </w:r>
      <w:proofErr w:type="spellStart"/>
      <w:r>
        <w:t>version</w:t>
      </w:r>
      <w:proofErr w:type="spellEnd"/>
      <w:r>
        <w:t>»</w:t>
      </w:r>
    </w:p>
    <w:p w14:paraId="1CE57B05" w14:textId="77777777" w:rsidR="00B74803" w:rsidRDefault="006B7311">
      <w:r>
        <w:t xml:space="preserve">kubectl </w:t>
      </w:r>
      <w:proofErr w:type="spellStart"/>
      <w:r>
        <w:t>api-versions</w:t>
      </w:r>
      <w:proofErr w:type="spellEnd"/>
    </w:p>
    <w:p w14:paraId="2AAD38C6" w14:textId="77777777" w:rsidR="00B74803" w:rsidRDefault="006B7311">
      <w:r>
        <w:t>Получение информации о кластере</w:t>
      </w:r>
    </w:p>
    <w:p w14:paraId="5267C21F" w14:textId="77777777" w:rsidR="00B74803" w:rsidRDefault="006B7311">
      <w:r>
        <w:t xml:space="preserve">kubectl </w:t>
      </w:r>
      <w:proofErr w:type="spellStart"/>
      <w:r>
        <w:t>cluster-info</w:t>
      </w:r>
      <w:proofErr w:type="spellEnd"/>
    </w:p>
    <w:p w14:paraId="718EEFF5" w14:textId="77777777" w:rsidR="00B74803" w:rsidRDefault="006B7311">
      <w:r>
        <w:t>Получение списка узлов в кластере</w:t>
      </w:r>
    </w:p>
    <w:p w14:paraId="13987BE6" w14:textId="77777777" w:rsidR="00B74803" w:rsidRDefault="006B7311">
      <w:r>
        <w:t xml:space="preserve">kubectl get </w:t>
      </w:r>
      <w:proofErr w:type="spellStart"/>
      <w:r>
        <w:t>nodes</w:t>
      </w:r>
      <w:proofErr w:type="spellEnd"/>
    </w:p>
    <w:p w14:paraId="5BD5DDA0" w14:textId="77777777" w:rsidR="00B74803" w:rsidRDefault="006B7311">
      <w:r>
        <w:t>Получение информации о главном узле</w:t>
      </w:r>
    </w:p>
    <w:p w14:paraId="36A4305F" w14:textId="77777777" w:rsidR="00B74803" w:rsidRDefault="006B7311">
      <w:pPr>
        <w:rPr>
          <w:lang w:val="en-US"/>
        </w:rPr>
      </w:pPr>
      <w:r>
        <w:rPr>
          <w:lang w:val="en-US"/>
        </w:rPr>
        <w:t>kubectl get nodes master -o wide</w:t>
      </w:r>
    </w:p>
    <w:p w14:paraId="53E07FE8" w14:textId="77777777" w:rsidR="00B74803" w:rsidRDefault="006B7311">
      <w:r>
        <w:t>Получение подробной информации о главных узлах</w:t>
      </w:r>
    </w:p>
    <w:p w14:paraId="6697C77D" w14:textId="77777777" w:rsidR="00B74803" w:rsidRDefault="006B7311">
      <w:r>
        <w:t xml:space="preserve">kubectl describe </w:t>
      </w:r>
      <w:proofErr w:type="spellStart"/>
      <w:r>
        <w:t>nodes</w:t>
      </w:r>
      <w:proofErr w:type="spellEnd"/>
      <w:r>
        <w:t xml:space="preserve"> </w:t>
      </w:r>
      <w:proofErr w:type="spellStart"/>
      <w:r>
        <w:t>master</w:t>
      </w:r>
      <w:proofErr w:type="spellEnd"/>
    </w:p>
    <w:p w14:paraId="67CCE8F0" w14:textId="77777777" w:rsidR="00B74803" w:rsidRDefault="006B7311">
      <w:pPr>
        <w:rPr>
          <w:b/>
          <w:bCs/>
        </w:rPr>
      </w:pPr>
      <w:r>
        <w:rPr>
          <w:b/>
          <w:bCs/>
        </w:rPr>
        <w:t>Информация о конфигурации</w:t>
      </w:r>
    </w:p>
    <w:p w14:paraId="3B1139EC" w14:textId="77777777" w:rsidR="00B74803" w:rsidRDefault="006B7311">
      <w:r>
        <w:t xml:space="preserve">Отображать всех настроек </w:t>
      </w:r>
      <w:proofErr w:type="spellStart"/>
      <w:r>
        <w:t>kubeconfig</w:t>
      </w:r>
      <w:proofErr w:type="spellEnd"/>
    </w:p>
    <w:p w14:paraId="1EE7DA71" w14:textId="77777777" w:rsidR="00B74803" w:rsidRDefault="006B7311">
      <w:r>
        <w:t xml:space="preserve">kubectl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view</w:t>
      </w:r>
      <w:proofErr w:type="spellEnd"/>
    </w:p>
    <w:p w14:paraId="3FB3F45F" w14:textId="77777777" w:rsidR="00B74803" w:rsidRDefault="006B7311">
      <w:pPr>
        <w:rPr>
          <w:lang w:val="en-US"/>
        </w:rPr>
      </w:pPr>
      <w:r>
        <w:t>Просмотр</w:t>
      </w:r>
      <w:r>
        <w:rPr>
          <w:lang w:val="en-US"/>
        </w:rPr>
        <w:t xml:space="preserve"> </w:t>
      </w:r>
      <w:r>
        <w:t>текущего</w:t>
      </w:r>
      <w:r>
        <w:rPr>
          <w:lang w:val="en-US"/>
        </w:rPr>
        <w:t xml:space="preserve"> </w:t>
      </w:r>
      <w:r>
        <w:t>контекста</w:t>
      </w:r>
    </w:p>
    <w:p w14:paraId="75B2B9C0" w14:textId="77777777" w:rsidR="00B74803" w:rsidRDefault="006B7311">
      <w:pPr>
        <w:rPr>
          <w:lang w:val="en-US"/>
        </w:rPr>
      </w:pPr>
      <w:r>
        <w:rPr>
          <w:lang w:val="en-US"/>
        </w:rPr>
        <w:t>kubectl config current-context</w:t>
      </w:r>
    </w:p>
    <w:p w14:paraId="648CE166" w14:textId="77777777" w:rsidR="00B74803" w:rsidRDefault="006B7311">
      <w:r>
        <w:t xml:space="preserve">Показать кластеры, определенные в </w:t>
      </w:r>
      <w:proofErr w:type="spellStart"/>
      <w:r>
        <w:t>kubeconfig</w:t>
      </w:r>
      <w:proofErr w:type="spellEnd"/>
    </w:p>
    <w:p w14:paraId="0BB00091" w14:textId="77777777" w:rsidR="00B74803" w:rsidRDefault="006B7311">
      <w:r>
        <w:t xml:space="preserve">kubectl </w:t>
      </w:r>
      <w:proofErr w:type="spellStart"/>
      <w:r>
        <w:t>config</w:t>
      </w:r>
      <w:proofErr w:type="spellEnd"/>
      <w:r>
        <w:t xml:space="preserve"> get-</w:t>
      </w:r>
      <w:proofErr w:type="spellStart"/>
      <w:r>
        <w:t>clusters</w:t>
      </w:r>
      <w:proofErr w:type="spellEnd"/>
    </w:p>
    <w:p w14:paraId="7A126D79" w14:textId="77777777" w:rsidR="00B74803" w:rsidRDefault="006B7311">
      <w:r>
        <w:t>Описать один или много контекстов</w:t>
      </w:r>
    </w:p>
    <w:p w14:paraId="2FFEC101" w14:textId="77777777" w:rsidR="00B74803" w:rsidRDefault="006B7311">
      <w:r>
        <w:t xml:space="preserve">kubectl </w:t>
      </w:r>
      <w:proofErr w:type="spellStart"/>
      <w:r>
        <w:t>config</w:t>
      </w:r>
      <w:proofErr w:type="spellEnd"/>
      <w:r>
        <w:t xml:space="preserve"> get-</w:t>
      </w:r>
      <w:proofErr w:type="spellStart"/>
      <w:r>
        <w:t>contexts</w:t>
      </w:r>
      <w:proofErr w:type="spellEnd"/>
    </w:p>
    <w:p w14:paraId="5B3F1B8D" w14:textId="77777777" w:rsidR="00B74803" w:rsidRDefault="006B7311">
      <w:pPr>
        <w:rPr>
          <w:b/>
          <w:bCs/>
        </w:rPr>
      </w:pPr>
      <w:r>
        <w:rPr>
          <w:b/>
          <w:bCs/>
        </w:rPr>
        <w:t>Пространства имен</w:t>
      </w:r>
    </w:p>
    <w:p w14:paraId="1F10E869" w14:textId="77777777" w:rsidR="00B74803" w:rsidRDefault="006B7311">
      <w:r>
        <w:t>Получить все пространства имен</w:t>
      </w:r>
    </w:p>
    <w:p w14:paraId="66B0C51B" w14:textId="77777777" w:rsidR="00B74803" w:rsidRDefault="006B7311">
      <w:r>
        <w:t xml:space="preserve">kubectl get </w:t>
      </w:r>
      <w:proofErr w:type="spellStart"/>
      <w:r>
        <w:t>namespaces</w:t>
      </w:r>
      <w:proofErr w:type="spellEnd"/>
    </w:p>
    <w:p w14:paraId="26868928" w14:textId="77777777" w:rsidR="00B74803" w:rsidRDefault="006B7311">
      <w:r>
        <w:t>Получить информацию о пространстве имен в формате yaml</w:t>
      </w:r>
    </w:p>
    <w:p w14:paraId="12489009" w14:textId="77777777" w:rsidR="00B74803" w:rsidRDefault="006B7311">
      <w:r>
        <w:t xml:space="preserve">kubectl get </w:t>
      </w:r>
      <w:proofErr w:type="spellStart"/>
      <w:r>
        <w:t>namespaces</w:t>
      </w:r>
      <w:proofErr w:type="spellEnd"/>
      <w:r>
        <w:t xml:space="preserve"> -...o yaml</w:t>
      </w:r>
    </w:p>
    <w:p w14:paraId="04CA6E35" w14:textId="77777777" w:rsidR="00B74803" w:rsidRDefault="006B7311">
      <w:r>
        <w:t>Описать пространство имен по умолчанию</w:t>
      </w:r>
    </w:p>
    <w:p w14:paraId="64F29EEC" w14:textId="77777777" w:rsidR="00B74803" w:rsidRDefault="006B7311">
      <w:r>
        <w:t xml:space="preserve">kubectl </w:t>
      </w:r>
      <w:r>
        <w:rPr>
          <w:b/>
          <w:rPrChange w:id="455" w:author="Дмитрий Сафронов" w:date="2024-03-13T08:59:00Z">
            <w:rPr/>
          </w:rPrChange>
        </w:rPr>
        <w:t>describe</w:t>
      </w:r>
      <w:r>
        <w:t xml:space="preserve"> </w:t>
      </w:r>
      <w:proofErr w:type="spellStart"/>
      <w:r>
        <w:t>namespace</w:t>
      </w:r>
      <w:proofErr w:type="spellEnd"/>
      <w:r>
        <w:t xml:space="preserve"> </w:t>
      </w:r>
      <w:proofErr w:type="spellStart"/>
      <w:r>
        <w:t>default</w:t>
      </w:r>
      <w:proofErr w:type="spellEnd"/>
    </w:p>
    <w:p w14:paraId="4AC7C25D" w14:textId="77777777" w:rsidR="00B74803" w:rsidRDefault="006B7311">
      <w:r>
        <w:t>Создать новое пространство имен</w:t>
      </w:r>
    </w:p>
    <w:p w14:paraId="6C784293" w14:textId="77777777" w:rsidR="00B74803" w:rsidRDefault="006B7311">
      <w:pPr>
        <w:rPr>
          <w:lang w:val="en-US"/>
        </w:rPr>
      </w:pPr>
      <w:r>
        <w:rPr>
          <w:lang w:val="en-US"/>
        </w:rPr>
        <w:t>kubectl create namespace my-namespace</w:t>
      </w:r>
    </w:p>
    <w:p w14:paraId="5C9EE49B" w14:textId="77777777" w:rsidR="00B74803" w:rsidRDefault="006B7311">
      <w:pPr>
        <w:rPr>
          <w:lang w:val="en-US"/>
        </w:rPr>
      </w:pPr>
      <w:r>
        <w:t>Удалить</w:t>
      </w:r>
      <w:r>
        <w:rPr>
          <w:lang w:val="en-US"/>
        </w:rPr>
        <w:t xml:space="preserve"> </w:t>
      </w:r>
      <w:r>
        <w:t>пространство</w:t>
      </w:r>
      <w:r>
        <w:rPr>
          <w:lang w:val="en-US"/>
        </w:rPr>
        <w:t xml:space="preserve"> </w:t>
      </w:r>
      <w:r>
        <w:t>имен</w:t>
      </w:r>
    </w:p>
    <w:p w14:paraId="56B4FB07" w14:textId="77777777" w:rsidR="00B74803" w:rsidRDefault="006B7311">
      <w:pPr>
        <w:rPr>
          <w:lang w:val="en-US"/>
        </w:rPr>
      </w:pPr>
      <w:r>
        <w:rPr>
          <w:lang w:val="en-US"/>
        </w:rPr>
        <w:t>kubectl delete namespace my-namespace</w:t>
      </w:r>
    </w:p>
    <w:p w14:paraId="780F2AE2" w14:textId="77777777" w:rsidR="00B74803" w:rsidRDefault="006B7311">
      <w:pPr>
        <w:rPr>
          <w:b/>
          <w:bCs/>
          <w:lang w:val="en-US"/>
        </w:rPr>
      </w:pPr>
      <w:r>
        <w:rPr>
          <w:b/>
          <w:bCs/>
        </w:rPr>
        <w:t>Модули</w:t>
      </w:r>
    </w:p>
    <w:p w14:paraId="78ED1D27" w14:textId="77777777" w:rsidR="00B74803" w:rsidRDefault="006B7311">
      <w:r>
        <w:t>Получить модули из текущего пространства имен</w:t>
      </w:r>
    </w:p>
    <w:p w14:paraId="3B846784" w14:textId="77777777" w:rsidR="00B74803" w:rsidRDefault="006B7311">
      <w:r>
        <w:t xml:space="preserve">kubectl get </w:t>
      </w:r>
      <w:proofErr w:type="spellStart"/>
      <w:r>
        <w:t>pods</w:t>
      </w:r>
      <w:proofErr w:type="spellEnd"/>
    </w:p>
    <w:p w14:paraId="618400A7" w14:textId="77777777" w:rsidR="00B74803" w:rsidRDefault="006B7311">
      <w:r>
        <w:t>Получать модули из всех пространств имен</w:t>
      </w:r>
    </w:p>
    <w:p w14:paraId="2019EE5F" w14:textId="77777777" w:rsidR="00B74803" w:rsidRDefault="006B7311">
      <w:r>
        <w:t xml:space="preserve">kubectl get </w:t>
      </w:r>
      <w:proofErr w:type="spellStart"/>
      <w:r>
        <w:t>pods</w:t>
      </w:r>
      <w:proofErr w:type="spellEnd"/>
      <w:r>
        <w:t xml:space="preserve"> --all-namespaces</w:t>
      </w:r>
    </w:p>
    <w:p w14:paraId="1DDA74FA" w14:textId="77777777" w:rsidR="00B74803" w:rsidRDefault="006B7311">
      <w:r>
        <w:t xml:space="preserve">Получите </w:t>
      </w:r>
      <w:proofErr w:type="spellStart"/>
      <w:r>
        <w:t>pods</w:t>
      </w:r>
      <w:proofErr w:type="spellEnd"/>
      <w:r>
        <w:t xml:space="preserve"> из указанного пространства имен</w:t>
      </w:r>
    </w:p>
    <w:p w14:paraId="60C652B7" w14:textId="77777777" w:rsidR="00B74803" w:rsidRDefault="006B7311">
      <w:pPr>
        <w:rPr>
          <w:lang w:val="en-US"/>
        </w:rPr>
      </w:pPr>
      <w:r>
        <w:rPr>
          <w:lang w:val="en-US"/>
        </w:rPr>
        <w:t>kubectl get pods -namespace=my-namespace</w:t>
      </w:r>
    </w:p>
    <w:p w14:paraId="336023A7" w14:textId="77777777" w:rsidR="00B74803" w:rsidRDefault="006B7311">
      <w:pPr>
        <w:rPr>
          <w:lang w:val="en-US"/>
        </w:rPr>
      </w:pPr>
      <w:r>
        <w:t>Создать</w:t>
      </w:r>
      <w:r>
        <w:rPr>
          <w:lang w:val="en-US"/>
        </w:rPr>
        <w:t xml:space="preserve"> </w:t>
      </w:r>
      <w:r>
        <w:t>модуль</w:t>
      </w:r>
    </w:p>
    <w:p w14:paraId="0A448A19" w14:textId="77777777" w:rsidR="00B74803" w:rsidRDefault="006B7311">
      <w:pPr>
        <w:rPr>
          <w:lang w:val="en-US"/>
        </w:rPr>
      </w:pPr>
      <w:r>
        <w:rPr>
          <w:lang w:val="en-US"/>
        </w:rPr>
        <w:lastRenderedPageBreak/>
        <w:t>kubectl run my-pod-1 --image=</w:t>
      </w:r>
      <w:proofErr w:type="spellStart"/>
      <w:proofErr w:type="gramStart"/>
      <w:r>
        <w:rPr>
          <w:lang w:val="en-US"/>
        </w:rPr>
        <w:t>nginx:latest</w:t>
      </w:r>
      <w:proofErr w:type="spellEnd"/>
      <w:proofErr w:type="gramEnd"/>
      <w:r>
        <w:rPr>
          <w:lang w:val="en-US"/>
        </w:rPr>
        <w:t xml:space="preserve"> --dry-run</w:t>
      </w:r>
    </w:p>
    <w:p w14:paraId="02729F0D" w14:textId="77777777" w:rsidR="00B74803" w:rsidRDefault="006B7311">
      <w:pPr>
        <w:rPr>
          <w:lang w:val="en-US"/>
        </w:rPr>
      </w:pPr>
      <w:r>
        <w:t>Посмотреть</w:t>
      </w:r>
      <w:r>
        <w:rPr>
          <w:lang w:val="en-US"/>
        </w:rPr>
        <w:t xml:space="preserve">, </w:t>
      </w:r>
      <w:r>
        <w:t>как</w:t>
      </w:r>
      <w:r>
        <w:rPr>
          <w:lang w:val="en-US"/>
        </w:rPr>
        <w:t xml:space="preserve"> </w:t>
      </w:r>
      <w:r>
        <w:t>будет</w:t>
      </w:r>
      <w:r>
        <w:rPr>
          <w:lang w:val="en-US"/>
        </w:rPr>
        <w:t xml:space="preserve"> </w:t>
      </w:r>
      <w:r>
        <w:t>обрабатываться</w:t>
      </w:r>
      <w:r>
        <w:rPr>
          <w:lang w:val="en-US"/>
        </w:rPr>
        <w:t xml:space="preserve"> pod</w:t>
      </w:r>
    </w:p>
    <w:p w14:paraId="024C7185" w14:textId="77777777" w:rsidR="00B74803" w:rsidRDefault="006B7311">
      <w:pPr>
        <w:rPr>
          <w:lang w:val="en-US"/>
        </w:rPr>
      </w:pPr>
      <w:r>
        <w:rPr>
          <w:lang w:val="en-US"/>
        </w:rPr>
        <w:t>kubectl run my-pod-1 --image=</w:t>
      </w:r>
      <w:proofErr w:type="spellStart"/>
      <w:proofErr w:type="gramStart"/>
      <w:r>
        <w:rPr>
          <w:lang w:val="en-US"/>
        </w:rPr>
        <w:t>nginx:latest</w:t>
      </w:r>
      <w:proofErr w:type="spellEnd"/>
      <w:proofErr w:type="gramEnd"/>
      <w:r>
        <w:rPr>
          <w:lang w:val="en-US"/>
        </w:rPr>
        <w:t xml:space="preserve"> --dry-run=client</w:t>
      </w:r>
    </w:p>
    <w:p w14:paraId="49ABACD9" w14:textId="77777777" w:rsidR="00B74803" w:rsidRDefault="006B7311">
      <w:r>
        <w:t>Создать pod в указанном пространстве имен</w:t>
      </w:r>
    </w:p>
    <w:p w14:paraId="5A12CDC7" w14:textId="77777777" w:rsidR="00B74803" w:rsidRDefault="006B7311">
      <w:pPr>
        <w:rPr>
          <w:lang w:val="en-US"/>
        </w:rPr>
      </w:pPr>
      <w:r>
        <w:rPr>
          <w:lang w:val="en-US"/>
        </w:rPr>
        <w:t>kubectl run my-pod-2 --image=</w:t>
      </w:r>
      <w:proofErr w:type="spellStart"/>
      <w:proofErr w:type="gramStart"/>
      <w:r>
        <w:rPr>
          <w:lang w:val="en-US"/>
        </w:rPr>
        <w:t>nginx:latest</w:t>
      </w:r>
      <w:proofErr w:type="spellEnd"/>
      <w:proofErr w:type="gramEnd"/>
      <w:r>
        <w:rPr>
          <w:lang w:val="en-US"/>
        </w:rPr>
        <w:t xml:space="preserve"> --namespace=my-namespace</w:t>
      </w:r>
    </w:p>
    <w:p w14:paraId="1E6D3266" w14:textId="77777777" w:rsidR="00B74803" w:rsidRDefault="006B7311">
      <w:r>
        <w:t>Создать pod с меткой к нему</w:t>
      </w:r>
    </w:p>
    <w:p w14:paraId="5E332422" w14:textId="77777777" w:rsidR="00B74803" w:rsidRDefault="006B7311">
      <w:pPr>
        <w:rPr>
          <w:lang w:val="en-US"/>
        </w:rPr>
      </w:pPr>
      <w:r>
        <w:rPr>
          <w:lang w:val="en-US"/>
        </w:rPr>
        <w:t>kubectl run nginx --image=nginx -l --labels=app=test</w:t>
      </w:r>
    </w:p>
    <w:p w14:paraId="6AFE0537" w14:textId="77777777" w:rsidR="00B74803" w:rsidRDefault="006B7311">
      <w:r>
        <w:t>Получить все pod с выводом меток</w:t>
      </w:r>
    </w:p>
    <w:p w14:paraId="2E1AF928" w14:textId="77777777" w:rsidR="00B74803" w:rsidRDefault="006B7311">
      <w:r>
        <w:t xml:space="preserve">kubectl get </w:t>
      </w:r>
      <w:proofErr w:type="spellStart"/>
      <w:r>
        <w:t>pods</w:t>
      </w:r>
      <w:proofErr w:type="spellEnd"/>
      <w:r>
        <w:t>...-show-labels</w:t>
      </w:r>
    </w:p>
    <w:p w14:paraId="5BD535D7" w14:textId="77777777" w:rsidR="00B74803" w:rsidRDefault="006B7311">
      <w:r>
        <w:t>Получить капсулы с расширенным/широким выводом</w:t>
      </w:r>
    </w:p>
    <w:p w14:paraId="1D7F6FCB" w14:textId="77777777" w:rsidR="00B74803" w:rsidRDefault="006B7311">
      <w:r>
        <w:t xml:space="preserve">kubectl get </w:t>
      </w:r>
      <w:proofErr w:type="spellStart"/>
      <w:r>
        <w:t>pods</w:t>
      </w:r>
      <w:proofErr w:type="spellEnd"/>
      <w:r>
        <w:t xml:space="preserve"> -o wide</w:t>
      </w:r>
    </w:p>
    <w:p w14:paraId="3CF08DCC" w14:textId="77777777" w:rsidR="00B74803" w:rsidRDefault="006B7311">
      <w:r>
        <w:t>Перечислить капсулы в отсортированном порядке</w:t>
      </w:r>
    </w:p>
    <w:p w14:paraId="737C96C9" w14:textId="77777777" w:rsidR="00B74803" w:rsidRDefault="006B7311">
      <w:pPr>
        <w:rPr>
          <w:lang w:val="en-US"/>
        </w:rPr>
      </w:pPr>
      <w:r>
        <w:rPr>
          <w:lang w:val="en-US"/>
        </w:rPr>
        <w:t>kubectl get pods --sort-by=.metadata.name</w:t>
      </w:r>
    </w:p>
    <w:p w14:paraId="0DB18865" w14:textId="77777777" w:rsidR="00B74803" w:rsidRDefault="006B7311">
      <w:r>
        <w:t>Получение журналов стручка</w:t>
      </w:r>
    </w:p>
    <w:p w14:paraId="6ECA4967" w14:textId="77777777" w:rsidR="00B74803" w:rsidRDefault="006B7311">
      <w:r>
        <w:t xml:space="preserve">kubectl </w:t>
      </w:r>
      <w:proofErr w:type="spellStart"/>
      <w:r>
        <w:t>logs</w:t>
      </w:r>
      <w:proofErr w:type="spellEnd"/>
      <w:r>
        <w:t xml:space="preserve"> my-pod-1</w:t>
      </w:r>
    </w:p>
    <w:p w14:paraId="616EF5E4" w14:textId="77777777" w:rsidR="00B74803" w:rsidRDefault="006B7311">
      <w:r>
        <w:t>Получение стручков в указанном пространстве имен с расширенным/широким выводом</w:t>
      </w:r>
    </w:p>
    <w:p w14:paraId="78DC273B" w14:textId="77777777" w:rsidR="00B74803" w:rsidRDefault="006B7311">
      <w:pPr>
        <w:rPr>
          <w:lang w:val="en-US"/>
        </w:rPr>
      </w:pPr>
      <w:r>
        <w:rPr>
          <w:lang w:val="en-US"/>
        </w:rPr>
        <w:t>kubectl get pods my-pod-2 --namespace=my-namespace -o wide</w:t>
      </w:r>
    </w:p>
    <w:p w14:paraId="30DA08DB" w14:textId="77777777" w:rsidR="00B74803" w:rsidRDefault="006B7311">
      <w:r>
        <w:t>Получите журналы pod в указанном пространстве имен</w:t>
      </w:r>
    </w:p>
    <w:p w14:paraId="37928E4E" w14:textId="77777777" w:rsidR="00B74803" w:rsidRDefault="006B7311">
      <w:pPr>
        <w:rPr>
          <w:lang w:val="en-US"/>
        </w:rPr>
      </w:pPr>
      <w:r>
        <w:rPr>
          <w:lang w:val="en-US"/>
        </w:rPr>
        <w:t>kubectl logs my-pod-2 --namespace=my-namespace</w:t>
      </w:r>
    </w:p>
    <w:p w14:paraId="0C6A0A86" w14:textId="77777777" w:rsidR="00B74803" w:rsidRDefault="006B7311">
      <w:pPr>
        <w:rPr>
          <w:lang w:val="en-US"/>
        </w:rPr>
      </w:pPr>
      <w:r>
        <w:t>Опишите</w:t>
      </w:r>
      <w:r>
        <w:rPr>
          <w:lang w:val="en-US"/>
        </w:rPr>
        <w:t xml:space="preserve"> pod</w:t>
      </w:r>
    </w:p>
    <w:p w14:paraId="5B227565" w14:textId="77777777" w:rsidR="00B74803" w:rsidRDefault="006B7311">
      <w:pPr>
        <w:rPr>
          <w:lang w:val="en-US"/>
        </w:rPr>
      </w:pPr>
      <w:r>
        <w:rPr>
          <w:lang w:val="en-US"/>
        </w:rPr>
        <w:t>kubectl describe pod my-pod-1</w:t>
      </w:r>
    </w:p>
    <w:p w14:paraId="53FE7ECE" w14:textId="77777777" w:rsidR="00B74803" w:rsidRDefault="006B7311">
      <w:r>
        <w:t>Описать pod в указанном пространстве имен</w:t>
      </w:r>
    </w:p>
    <w:p w14:paraId="655379E1" w14:textId="77777777" w:rsidR="00B74803" w:rsidRDefault="006B7311">
      <w:pPr>
        <w:rPr>
          <w:lang w:val="en-US"/>
        </w:rPr>
      </w:pPr>
      <w:r>
        <w:rPr>
          <w:lang w:val="en-US"/>
        </w:rPr>
        <w:t>kubectl describe pods my-pod-1 --namespace=my-namespace</w:t>
      </w:r>
    </w:p>
    <w:p w14:paraId="4E778CCC" w14:textId="77777777" w:rsidR="00B74803" w:rsidRDefault="006B7311">
      <w:r>
        <w:t>Удалить pod из текущего пространства имен</w:t>
      </w:r>
    </w:p>
    <w:p w14:paraId="5B6142B4" w14:textId="77777777" w:rsidR="00B74803" w:rsidRDefault="006B7311">
      <w:pPr>
        <w:rPr>
          <w:lang w:val="en-US"/>
        </w:rPr>
      </w:pPr>
      <w:r>
        <w:rPr>
          <w:lang w:val="en-US"/>
        </w:rPr>
        <w:t>kubectl delete pod my-pod-1</w:t>
      </w:r>
    </w:p>
    <w:p w14:paraId="3D48D001" w14:textId="77777777" w:rsidR="00B74803" w:rsidRDefault="006B7311">
      <w:r>
        <w:t>Удалить pod из указанного пространства имен</w:t>
      </w:r>
    </w:p>
    <w:p w14:paraId="2D607D52" w14:textId="77777777" w:rsidR="00B74803" w:rsidRDefault="006B7311">
      <w:pPr>
        <w:rPr>
          <w:lang w:val="en-US"/>
        </w:rPr>
      </w:pPr>
      <w:r>
        <w:rPr>
          <w:lang w:val="en-US"/>
        </w:rPr>
        <w:t>kubectl delete pods my-pod-1 --namespace=my-namespace</w:t>
      </w:r>
    </w:p>
    <w:p w14:paraId="69B48D26" w14:textId="77777777" w:rsidR="00B74803" w:rsidRDefault="006B7311">
      <w:pPr>
        <w:rPr>
          <w:b/>
          <w:bCs/>
        </w:rPr>
      </w:pPr>
      <w:r>
        <w:rPr>
          <w:b/>
          <w:bCs/>
        </w:rPr>
        <w:t>Развертывания</w:t>
      </w:r>
    </w:p>
    <w:p w14:paraId="4E97ED41" w14:textId="77777777" w:rsidR="00B74803" w:rsidRDefault="006B7311">
      <w:r>
        <w:t>Получение списка развертываний из текущего пространства имен</w:t>
      </w:r>
    </w:p>
    <w:p w14:paraId="3575B985" w14:textId="77777777" w:rsidR="00B74803" w:rsidRDefault="006B7311">
      <w:r>
        <w:t xml:space="preserve">kubectl get </w:t>
      </w:r>
      <w:proofErr w:type="spellStart"/>
      <w:r>
        <w:t>deployments</w:t>
      </w:r>
      <w:proofErr w:type="spellEnd"/>
    </w:p>
    <w:p w14:paraId="005AF42B" w14:textId="77777777" w:rsidR="00B74803" w:rsidRDefault="006B7311">
      <w:r>
        <w:t>Получение списка развертываний из указанного пространства имен</w:t>
      </w:r>
    </w:p>
    <w:p w14:paraId="3C55C8B9" w14:textId="77777777" w:rsidR="00B74803" w:rsidRDefault="006B7311">
      <w:pPr>
        <w:rPr>
          <w:lang w:val="en-US"/>
        </w:rPr>
      </w:pPr>
      <w:r>
        <w:rPr>
          <w:lang w:val="en-US"/>
        </w:rPr>
        <w:t>kubectl get deployments --namespace=my-</w:t>
      </w:r>
      <w:r>
        <w:t>пространство</w:t>
      </w:r>
      <w:r>
        <w:rPr>
          <w:lang w:val="en-US"/>
        </w:rPr>
        <w:t xml:space="preserve"> </w:t>
      </w:r>
      <w:r>
        <w:t>имен</w:t>
      </w:r>
    </w:p>
    <w:p w14:paraId="42023667" w14:textId="77777777" w:rsidR="00B74803" w:rsidRDefault="006B7311">
      <w:pPr>
        <w:rPr>
          <w:lang w:val="en-US"/>
        </w:rPr>
      </w:pPr>
      <w:r>
        <w:t>Создать</w:t>
      </w:r>
      <w:r>
        <w:rPr>
          <w:lang w:val="en-US"/>
        </w:rPr>
        <w:t xml:space="preserve"> </w:t>
      </w:r>
      <w:r>
        <w:t>развертывание</w:t>
      </w:r>
    </w:p>
    <w:p w14:paraId="69EDE36F" w14:textId="77777777" w:rsidR="00B74803" w:rsidRDefault="006B7311">
      <w:pPr>
        <w:rPr>
          <w:lang w:val="en-US"/>
        </w:rPr>
      </w:pPr>
      <w:r>
        <w:rPr>
          <w:lang w:val="en-US"/>
        </w:rPr>
        <w:t>kubectl create deployment my-deployment-1 --image=nginx</w:t>
      </w:r>
    </w:p>
    <w:p w14:paraId="663B073E" w14:textId="77777777" w:rsidR="00B74803" w:rsidRDefault="006B7311">
      <w:r>
        <w:t>Получить указанное развертывание</w:t>
      </w:r>
    </w:p>
    <w:p w14:paraId="0191C146" w14:textId="77777777" w:rsidR="00B74803" w:rsidRDefault="006B7311">
      <w:r>
        <w:t xml:space="preserve">kubectl get </w:t>
      </w:r>
      <w:proofErr w:type="spellStart"/>
      <w:r>
        <w:t>deployment</w:t>
      </w:r>
      <w:proofErr w:type="spellEnd"/>
      <w:r>
        <w:t xml:space="preserve"> my-deployment-1</w:t>
      </w:r>
    </w:p>
    <w:p w14:paraId="4FB0558C" w14:textId="77777777" w:rsidR="00B74803" w:rsidRDefault="006B7311">
      <w:r>
        <w:t>Получить указанное развертывание с его метками</w:t>
      </w:r>
    </w:p>
    <w:p w14:paraId="3ACEC1C3" w14:textId="77777777" w:rsidR="00B74803" w:rsidRDefault="006B7311">
      <w:pPr>
        <w:rPr>
          <w:lang w:val="en-US"/>
        </w:rPr>
      </w:pPr>
      <w:r>
        <w:rPr>
          <w:lang w:val="en-US"/>
        </w:rPr>
        <w:t>kubectl get deployment my-deployment-1 --show-labels</w:t>
      </w:r>
    </w:p>
    <w:p w14:paraId="28EC3C58" w14:textId="77777777" w:rsidR="00B74803" w:rsidRDefault="006B7311">
      <w:pPr>
        <w:rPr>
          <w:lang w:val="en-US"/>
        </w:rPr>
      </w:pPr>
      <w:r>
        <w:lastRenderedPageBreak/>
        <w:t>Опишите</w:t>
      </w:r>
      <w:r>
        <w:rPr>
          <w:lang w:val="en-US"/>
        </w:rPr>
        <w:t xml:space="preserve"> </w:t>
      </w:r>
      <w:r>
        <w:t>указанное</w:t>
      </w:r>
      <w:r>
        <w:rPr>
          <w:lang w:val="en-US"/>
        </w:rPr>
        <w:t xml:space="preserve"> </w:t>
      </w:r>
      <w:r>
        <w:t>развертывание</w:t>
      </w:r>
    </w:p>
    <w:p w14:paraId="09D3C208" w14:textId="77777777" w:rsidR="00B74803" w:rsidRDefault="006B7311">
      <w:pPr>
        <w:rPr>
          <w:lang w:val="en-US"/>
        </w:rPr>
      </w:pPr>
      <w:r>
        <w:rPr>
          <w:lang w:val="en-US"/>
        </w:rPr>
        <w:t>kubectl describe deployments my-deployment-1</w:t>
      </w:r>
    </w:p>
    <w:p w14:paraId="1BC75A04" w14:textId="77777777" w:rsidR="00B74803" w:rsidRDefault="006B7311">
      <w:r>
        <w:t>Получите подробную информацию о развертывании в формате yaml</w:t>
      </w:r>
    </w:p>
    <w:p w14:paraId="49D50C44" w14:textId="77777777" w:rsidR="00B74803" w:rsidRDefault="006B7311">
      <w:pPr>
        <w:rPr>
          <w:lang w:val="en-US"/>
        </w:rPr>
      </w:pPr>
      <w:r>
        <w:rPr>
          <w:lang w:val="en-US"/>
        </w:rPr>
        <w:t>kubectl get deployment my-deployment-1 -o yaml</w:t>
      </w:r>
    </w:p>
    <w:p w14:paraId="0D446B1E" w14:textId="77777777" w:rsidR="00B74803" w:rsidRDefault="006B7311">
      <w:pPr>
        <w:rPr>
          <w:lang w:val="en-US"/>
        </w:rPr>
      </w:pPr>
      <w:r>
        <w:t>Измените</w:t>
      </w:r>
      <w:r>
        <w:rPr>
          <w:lang w:val="en-US"/>
        </w:rPr>
        <w:t xml:space="preserve"> </w:t>
      </w:r>
      <w:r>
        <w:t>образ</w:t>
      </w:r>
      <w:r>
        <w:rPr>
          <w:lang w:val="en-US"/>
        </w:rPr>
        <w:t xml:space="preserve"> </w:t>
      </w:r>
      <w:r>
        <w:t>в</w:t>
      </w:r>
      <w:r>
        <w:rPr>
          <w:lang w:val="en-US"/>
        </w:rPr>
        <w:t xml:space="preserve"> </w:t>
      </w:r>
      <w:r>
        <w:t>существующем</w:t>
      </w:r>
      <w:r>
        <w:rPr>
          <w:lang w:val="en-US"/>
        </w:rPr>
        <w:t xml:space="preserve"> </w:t>
      </w:r>
      <w:r>
        <w:t>развертывании</w:t>
      </w:r>
    </w:p>
    <w:p w14:paraId="14CE0C48" w14:textId="77777777" w:rsidR="00B74803" w:rsidRDefault="006B7311">
      <w:pPr>
        <w:rPr>
          <w:lang w:val="en-US"/>
        </w:rPr>
      </w:pPr>
      <w:r>
        <w:rPr>
          <w:lang w:val="en-US"/>
        </w:rPr>
        <w:t>kubectl set image deployment my-deployment-1 nginx=nginx:1.16.1</w:t>
      </w:r>
    </w:p>
    <w:p w14:paraId="3FB9EA57" w14:textId="77777777" w:rsidR="00B74803" w:rsidRDefault="006B7311">
      <w:pPr>
        <w:rPr>
          <w:lang w:val="en-US"/>
        </w:rPr>
      </w:pPr>
      <w:r>
        <w:t>Просмотр</w:t>
      </w:r>
      <w:r>
        <w:rPr>
          <w:lang w:val="en-US"/>
        </w:rPr>
        <w:t xml:space="preserve"> </w:t>
      </w:r>
      <w:r>
        <w:t>истории</w:t>
      </w:r>
      <w:r>
        <w:rPr>
          <w:lang w:val="en-US"/>
        </w:rPr>
        <w:t xml:space="preserve"> </w:t>
      </w:r>
      <w:r>
        <w:t>развертывания</w:t>
      </w:r>
    </w:p>
    <w:p w14:paraId="5A5FF0AF" w14:textId="77777777" w:rsidR="00B74803" w:rsidRDefault="006B7311">
      <w:pPr>
        <w:rPr>
          <w:lang w:val="en-US"/>
        </w:rPr>
      </w:pPr>
      <w:r>
        <w:rPr>
          <w:lang w:val="en-US"/>
        </w:rPr>
        <w:t>kubectl rollout history deployment my-deployment-1</w:t>
      </w:r>
    </w:p>
    <w:p w14:paraId="2DA144B0" w14:textId="77777777" w:rsidR="00B74803" w:rsidRDefault="006B7311">
      <w:pPr>
        <w:rPr>
          <w:lang w:val="en-US"/>
        </w:rPr>
      </w:pPr>
      <w:r>
        <w:t>Отмена</w:t>
      </w:r>
      <w:r>
        <w:rPr>
          <w:lang w:val="en-US"/>
        </w:rPr>
        <w:t xml:space="preserve"> </w:t>
      </w:r>
      <w:r>
        <w:t>предыдущего</w:t>
      </w:r>
      <w:r>
        <w:rPr>
          <w:lang w:val="en-US"/>
        </w:rPr>
        <w:t xml:space="preserve"> </w:t>
      </w:r>
      <w:r>
        <w:t>развертывания</w:t>
      </w:r>
    </w:p>
    <w:p w14:paraId="1ED4E8FC" w14:textId="77777777" w:rsidR="00B74803" w:rsidRDefault="006B7311">
      <w:pPr>
        <w:rPr>
          <w:lang w:val="en-US"/>
        </w:rPr>
      </w:pPr>
      <w:r>
        <w:rPr>
          <w:lang w:val="en-US"/>
        </w:rPr>
        <w:t>kubectl rollout undo deployment my-deployment-1</w:t>
      </w:r>
    </w:p>
    <w:p w14:paraId="68FAC53D" w14:textId="77777777" w:rsidR="00B74803" w:rsidRDefault="006B7311">
      <w:r>
        <w:t>Возврат к определенной версии истории развертывания</w:t>
      </w:r>
    </w:p>
    <w:p w14:paraId="776DB01D" w14:textId="77777777" w:rsidR="00B74803" w:rsidRDefault="006B7311">
      <w:pPr>
        <w:rPr>
          <w:lang w:val="en-US"/>
        </w:rPr>
      </w:pPr>
      <w:r>
        <w:rPr>
          <w:lang w:val="en-US"/>
        </w:rPr>
        <w:t>kubectl rollout undo deployment my-deployment-1 --to-revision=2</w:t>
      </w:r>
    </w:p>
    <w:p w14:paraId="460A4B82" w14:textId="77777777" w:rsidR="00B74803" w:rsidRDefault="006B7311">
      <w:pPr>
        <w:rPr>
          <w:lang w:val="en-US"/>
        </w:rPr>
      </w:pPr>
      <w:r>
        <w:t>Показать</w:t>
      </w:r>
      <w:r>
        <w:rPr>
          <w:lang w:val="en-US"/>
        </w:rPr>
        <w:t xml:space="preserve"> </w:t>
      </w:r>
      <w:r>
        <w:t>статус</w:t>
      </w:r>
      <w:r>
        <w:rPr>
          <w:lang w:val="en-US"/>
        </w:rPr>
        <w:t xml:space="preserve"> </w:t>
      </w:r>
      <w:r>
        <w:t>развертывания</w:t>
      </w:r>
    </w:p>
    <w:p w14:paraId="13FFA78D" w14:textId="77777777" w:rsidR="00B74803" w:rsidRDefault="006B7311">
      <w:pPr>
        <w:rPr>
          <w:lang w:val="en-US"/>
        </w:rPr>
      </w:pPr>
      <w:r>
        <w:rPr>
          <w:lang w:val="en-US"/>
        </w:rPr>
        <w:t>kubectl rollout status deployment my-deployment-1</w:t>
      </w:r>
    </w:p>
    <w:p w14:paraId="51CB8039" w14:textId="77777777" w:rsidR="00B74803" w:rsidRDefault="006B7311">
      <w:pPr>
        <w:rPr>
          <w:lang w:val="en-US"/>
        </w:rPr>
      </w:pPr>
      <w:r>
        <w:t>Перезапустить</w:t>
      </w:r>
      <w:r>
        <w:rPr>
          <w:lang w:val="en-US"/>
        </w:rPr>
        <w:t xml:space="preserve"> </w:t>
      </w:r>
      <w:r>
        <w:t>ресурс</w:t>
      </w:r>
    </w:p>
    <w:p w14:paraId="0702E6CC" w14:textId="77777777" w:rsidR="00B74803" w:rsidRDefault="006B7311">
      <w:pPr>
        <w:rPr>
          <w:lang w:val="en-US"/>
        </w:rPr>
      </w:pPr>
      <w:r>
        <w:rPr>
          <w:lang w:val="en-US"/>
        </w:rPr>
        <w:t>kubectl rollout restart deployment my-deployment-1</w:t>
      </w:r>
    </w:p>
    <w:p w14:paraId="155CDCA8" w14:textId="77777777" w:rsidR="00B74803" w:rsidRDefault="006B7311">
      <w:pPr>
        <w:rPr>
          <w:lang w:val="en-US"/>
        </w:rPr>
      </w:pPr>
      <w:r>
        <w:t>Масштабировать</w:t>
      </w:r>
      <w:r>
        <w:rPr>
          <w:lang w:val="en-US"/>
        </w:rPr>
        <w:t xml:space="preserve"> </w:t>
      </w:r>
      <w:r>
        <w:t>развертывание</w:t>
      </w:r>
      <w:r>
        <w:rPr>
          <w:lang w:val="en-US"/>
        </w:rPr>
        <w:t xml:space="preserve"> </w:t>
      </w:r>
      <w:r>
        <w:t>до</w:t>
      </w:r>
      <w:r>
        <w:rPr>
          <w:lang w:val="en-US"/>
        </w:rPr>
        <w:t xml:space="preserve"> 3</w:t>
      </w:r>
    </w:p>
    <w:p w14:paraId="2689C384" w14:textId="77777777" w:rsidR="00B74803" w:rsidRDefault="006B7311">
      <w:pPr>
        <w:rPr>
          <w:lang w:val="en-US"/>
        </w:rPr>
      </w:pPr>
      <w:r>
        <w:rPr>
          <w:lang w:val="en-US"/>
        </w:rPr>
        <w:t>kubectl scale --replicas=3 deployment my-deployment-1</w:t>
      </w:r>
    </w:p>
    <w:p w14:paraId="0E1E786C" w14:textId="77777777" w:rsidR="00B74803" w:rsidRDefault="006B7311">
      <w:r>
        <w:t>Масштабировать с текущего количества до нужного</w:t>
      </w:r>
    </w:p>
    <w:p w14:paraId="41FE7611" w14:textId="77777777" w:rsidR="00B74803" w:rsidRDefault="006B7311">
      <w:pPr>
        <w:rPr>
          <w:lang w:val="en-US"/>
        </w:rPr>
      </w:pPr>
      <w:r>
        <w:rPr>
          <w:lang w:val="en-US"/>
        </w:rPr>
        <w:t>kubectl scale --current-replicas=3 --replicas=5 deployment my-deployment-1</w:t>
      </w:r>
    </w:p>
    <w:p w14:paraId="5A0431CE" w14:textId="77777777" w:rsidR="00B74803" w:rsidRDefault="006B7311">
      <w:pPr>
        <w:rPr>
          <w:lang w:val="en-US"/>
        </w:rPr>
      </w:pPr>
      <w:r>
        <w:t>Это</w:t>
      </w:r>
      <w:r>
        <w:rPr>
          <w:lang w:val="en-US"/>
        </w:rPr>
        <w:t xml:space="preserve"> </w:t>
      </w:r>
      <w:r>
        <w:t>создаст</w:t>
      </w:r>
      <w:r>
        <w:rPr>
          <w:lang w:val="en-US"/>
        </w:rPr>
        <w:t xml:space="preserve"> HPA (Horizontal Pod </w:t>
      </w:r>
      <w:proofErr w:type="spellStart"/>
      <w:r>
        <w:rPr>
          <w:lang w:val="en-US"/>
        </w:rPr>
        <w:t>Aotuscaler</w:t>
      </w:r>
      <w:proofErr w:type="spellEnd"/>
      <w:r>
        <w:rPr>
          <w:lang w:val="en-US"/>
        </w:rPr>
        <w:t>)</w:t>
      </w:r>
    </w:p>
    <w:p w14:paraId="6DF79E8C" w14:textId="77777777" w:rsidR="00B74803" w:rsidRDefault="006B7311">
      <w:pPr>
        <w:rPr>
          <w:lang w:val="en-US"/>
        </w:rPr>
      </w:pPr>
      <w:r>
        <w:rPr>
          <w:lang w:val="en-US"/>
        </w:rPr>
        <w:t xml:space="preserve">kubectl </w:t>
      </w:r>
      <w:proofErr w:type="spellStart"/>
      <w:r>
        <w:rPr>
          <w:lang w:val="en-US"/>
        </w:rPr>
        <w:t>autoscale</w:t>
      </w:r>
      <w:proofErr w:type="spellEnd"/>
      <w:r>
        <w:rPr>
          <w:lang w:val="en-US"/>
        </w:rPr>
        <w:t xml:space="preserve"> deployment my-deployment-1 --min=2 --max=10</w:t>
      </w:r>
    </w:p>
    <w:p w14:paraId="4F8A6495" w14:textId="77777777" w:rsidR="00B74803" w:rsidRDefault="006B7311">
      <w:pPr>
        <w:rPr>
          <w:b/>
          <w:bCs/>
        </w:rPr>
      </w:pPr>
      <w:r>
        <w:rPr>
          <w:b/>
          <w:bCs/>
        </w:rPr>
        <w:t>Services</w:t>
      </w:r>
    </w:p>
    <w:p w14:paraId="0B418E8F" w14:textId="77777777" w:rsidR="00B74803" w:rsidRDefault="006B7311">
      <w:r>
        <w:t xml:space="preserve">Сначала создайте pod с меткой </w:t>
      </w:r>
      <w:proofErr w:type="spellStart"/>
      <w:r>
        <w:t>app</w:t>
      </w:r>
      <w:proofErr w:type="spellEnd"/>
      <w:r>
        <w:t>=</w:t>
      </w:r>
      <w:proofErr w:type="spellStart"/>
      <w:r>
        <w:t>myapp</w:t>
      </w:r>
      <w:proofErr w:type="spellEnd"/>
      <w:r>
        <w:t>.</w:t>
      </w:r>
    </w:p>
    <w:p w14:paraId="6D06C309" w14:textId="77777777" w:rsidR="00B74803" w:rsidRDefault="006B7311">
      <w:r>
        <w:t>Затем:</w:t>
      </w:r>
    </w:p>
    <w:p w14:paraId="37752E3A" w14:textId="77777777" w:rsidR="00B74803" w:rsidRDefault="006B7311">
      <w:r>
        <w:t>Создаем pod с меткой</w:t>
      </w:r>
    </w:p>
    <w:p w14:paraId="257B2796" w14:textId="77777777" w:rsidR="00B74803" w:rsidRDefault="006B7311">
      <w:r>
        <w:t xml:space="preserve">kubectl </w:t>
      </w:r>
      <w:proofErr w:type="spellStart"/>
      <w:r>
        <w:t>run</w:t>
      </w:r>
      <w:proofErr w:type="spellEnd"/>
      <w:r>
        <w:t xml:space="preserve"> </w:t>
      </w:r>
      <w:proofErr w:type="spellStart"/>
      <w:r>
        <w:t>my</w:t>
      </w:r>
      <w:proofErr w:type="spellEnd"/>
      <w:r>
        <w:t>-pod --</w:t>
      </w:r>
      <w:proofErr w:type="spellStart"/>
      <w:r>
        <w:t>image</w:t>
      </w:r>
      <w:proofErr w:type="spellEnd"/>
      <w:r>
        <w:t>=nginx --</w:t>
      </w:r>
      <w:proofErr w:type="spellStart"/>
      <w:r>
        <w:t>labels</w:t>
      </w:r>
      <w:proofErr w:type="spellEnd"/>
      <w:r>
        <w:t>=</w:t>
      </w:r>
      <w:proofErr w:type="spellStart"/>
      <w:r>
        <w:t>app</w:t>
      </w:r>
      <w:proofErr w:type="spellEnd"/>
      <w:r>
        <w:t>=</w:t>
      </w:r>
      <w:proofErr w:type="spellStart"/>
      <w:r>
        <w:t>myapp</w:t>
      </w:r>
      <w:proofErr w:type="spellEnd"/>
    </w:p>
    <w:p w14:paraId="00AA6808" w14:textId="77777777" w:rsidR="00B74803" w:rsidRDefault="006B7311">
      <w:r>
        <w:t>Создаем сервис типа NodePort, который будет использовать метки pod для селектора, но нам нужно указать тип, поэтому сначала создайте файл определения, а затем создайте сервис</w:t>
      </w:r>
    </w:p>
    <w:p w14:paraId="2465B9C6" w14:textId="77777777" w:rsidR="00B74803" w:rsidRDefault="006B7311">
      <w:pPr>
        <w:rPr>
          <w:lang w:val="en-US"/>
        </w:rPr>
      </w:pPr>
      <w:r>
        <w:rPr>
          <w:lang w:val="en-US"/>
        </w:rPr>
        <w:t>kubectl expose pod my-pod --port=80 --name nginx-service --type=NodePort --dry-run=client -o yaml</w:t>
      </w:r>
    </w:p>
    <w:p w14:paraId="6D94A39D" w14:textId="77777777" w:rsidR="00B74803" w:rsidRDefault="006B7311">
      <w:r>
        <w:t xml:space="preserve">Создайте сервис, который будет иметь тип NodePort, но у него не будет селектора как у </w:t>
      </w:r>
      <w:proofErr w:type="spellStart"/>
      <w:r>
        <w:t>my-app</w:t>
      </w:r>
      <w:proofErr w:type="spellEnd"/>
    </w:p>
    <w:p w14:paraId="7A55BCB3" w14:textId="77777777" w:rsidR="00B74803" w:rsidRDefault="006B7311">
      <w:pPr>
        <w:rPr>
          <w:lang w:val="en-US"/>
        </w:rPr>
      </w:pPr>
      <w:r>
        <w:rPr>
          <w:lang w:val="en-US"/>
        </w:rPr>
        <w:t>kubectl create service nodeport nginx --</w:t>
      </w:r>
      <w:proofErr w:type="spellStart"/>
      <w:r>
        <w:rPr>
          <w:lang w:val="en-US"/>
        </w:rPr>
        <w:t>tcp</w:t>
      </w:r>
      <w:proofErr w:type="spellEnd"/>
      <w:r>
        <w:rPr>
          <w:lang w:val="en-US"/>
        </w:rPr>
        <w:t>=80:80 --node-port=30080 --dry-run=client -o yaml</w:t>
      </w:r>
    </w:p>
    <w:p w14:paraId="46350E98" w14:textId="77777777" w:rsidR="00B74803" w:rsidRDefault="006B7311">
      <w:r>
        <w:t>Получить службы из текущего контекста</w:t>
      </w:r>
    </w:p>
    <w:p w14:paraId="7C7DC8E3" w14:textId="77777777" w:rsidR="00B74803" w:rsidRDefault="006B7311">
      <w:r>
        <w:t>kubectl get service</w:t>
      </w:r>
    </w:p>
    <w:p w14:paraId="0090AD58" w14:textId="77777777" w:rsidR="00B74803" w:rsidRDefault="006B7311">
      <w:r>
        <w:t>Получить подробную информацию о службах</w:t>
      </w:r>
    </w:p>
    <w:p w14:paraId="4956CCA1" w14:textId="77777777" w:rsidR="00B74803" w:rsidRDefault="006B7311">
      <w:r>
        <w:t>kubectl get service -o wide</w:t>
      </w:r>
    </w:p>
    <w:p w14:paraId="21F51728" w14:textId="77777777" w:rsidR="00B74803" w:rsidRDefault="006B7311">
      <w:r>
        <w:t>Получить службы с метками на них</w:t>
      </w:r>
    </w:p>
    <w:p w14:paraId="5286103A" w14:textId="77777777" w:rsidR="00B74803" w:rsidRDefault="006B7311">
      <w:r>
        <w:t>kubectl get service --show-labels</w:t>
      </w:r>
    </w:p>
    <w:p w14:paraId="7C2971D6" w14:textId="77777777" w:rsidR="00B74803" w:rsidRDefault="006B7311">
      <w:r>
        <w:t>Получите сервисы из всех пространств имен</w:t>
      </w:r>
    </w:p>
    <w:p w14:paraId="5D0106BE" w14:textId="77777777" w:rsidR="00B74803" w:rsidRDefault="006B7311">
      <w:r>
        <w:lastRenderedPageBreak/>
        <w:t>kubectl get services --all-namespaces</w:t>
      </w:r>
    </w:p>
    <w:p w14:paraId="0B6C855D" w14:textId="77777777" w:rsidR="00B74803" w:rsidRDefault="006B7311">
      <w:r>
        <w:t>Опишите сервис, чтобы узнать о нем больше</w:t>
      </w:r>
    </w:p>
    <w:p w14:paraId="5D44E832" w14:textId="77777777" w:rsidR="00B74803" w:rsidRDefault="006B7311">
      <w:r>
        <w:t>kubectl describe service nginx-service</w:t>
      </w:r>
    </w:p>
    <w:p w14:paraId="378CB4D6" w14:textId="77777777" w:rsidR="00B74803" w:rsidRDefault="006B7311">
      <w:r>
        <w:t>Получите конкретный сервис</w:t>
      </w:r>
    </w:p>
    <w:p w14:paraId="2C023416" w14:textId="77777777" w:rsidR="00B74803" w:rsidRDefault="006B7311">
      <w:pPr>
        <w:rPr>
          <w:lang w:val="en-US"/>
        </w:rPr>
      </w:pPr>
      <w:r>
        <w:rPr>
          <w:lang w:val="en-US"/>
        </w:rPr>
        <w:t>kubectl get service nginx-service</w:t>
      </w:r>
    </w:p>
    <w:p w14:paraId="6B94E843" w14:textId="77777777" w:rsidR="00B74803" w:rsidRDefault="006B7311">
      <w:pPr>
        <w:rPr>
          <w:lang w:val="en-US"/>
        </w:rPr>
      </w:pPr>
      <w:r>
        <w:t>Удалите</w:t>
      </w:r>
      <w:r>
        <w:rPr>
          <w:lang w:val="en-US"/>
        </w:rPr>
        <w:t xml:space="preserve"> </w:t>
      </w:r>
      <w:r>
        <w:t>сервис</w:t>
      </w:r>
    </w:p>
    <w:p w14:paraId="4A9F3BFD" w14:textId="77777777" w:rsidR="00B74803" w:rsidRDefault="006B7311">
      <w:pPr>
        <w:rPr>
          <w:lang w:val="en-US"/>
        </w:rPr>
      </w:pPr>
      <w:r>
        <w:rPr>
          <w:lang w:val="en-US"/>
        </w:rPr>
        <w:t>kubectl delete service nginx-service</w:t>
      </w:r>
    </w:p>
    <w:p w14:paraId="59CD373E" w14:textId="77777777" w:rsidR="00B74803" w:rsidRPr="009F7052" w:rsidRDefault="006B7311">
      <w:pPr>
        <w:rPr>
          <w:b/>
          <w:bCs/>
          <w:lang w:val="en-US"/>
        </w:rPr>
      </w:pPr>
      <w:r>
        <w:rPr>
          <w:b/>
          <w:bCs/>
        </w:rPr>
        <w:t>Управление</w:t>
      </w:r>
      <w:r w:rsidRPr="009F7052">
        <w:rPr>
          <w:b/>
          <w:bCs/>
          <w:lang w:val="en-US"/>
        </w:rPr>
        <w:t xml:space="preserve"> </w:t>
      </w:r>
      <w:r>
        <w:rPr>
          <w:b/>
          <w:bCs/>
        </w:rPr>
        <w:t>объектами</w:t>
      </w:r>
      <w:r w:rsidRPr="009F7052">
        <w:rPr>
          <w:b/>
          <w:bCs/>
          <w:lang w:val="en-US"/>
        </w:rPr>
        <w:t xml:space="preserve"> </w:t>
      </w:r>
      <w:r>
        <w:rPr>
          <w:b/>
          <w:bCs/>
        </w:rPr>
        <w:t>из</w:t>
      </w:r>
      <w:r w:rsidRPr="009F7052">
        <w:rPr>
          <w:b/>
          <w:bCs/>
          <w:lang w:val="en-US"/>
        </w:rPr>
        <w:t xml:space="preserve"> </w:t>
      </w:r>
      <w:proofErr w:type="gramStart"/>
      <w:r>
        <w:rPr>
          <w:b/>
          <w:bCs/>
        </w:rPr>
        <w:t>файлов</w:t>
      </w:r>
      <w:r w:rsidRPr="009F7052">
        <w:rPr>
          <w:b/>
          <w:bCs/>
          <w:lang w:val="en-US"/>
        </w:rPr>
        <w:t xml:space="preserve"> .</w:t>
      </w:r>
      <w:r>
        <w:rPr>
          <w:b/>
          <w:bCs/>
          <w:lang w:val="en-US"/>
        </w:rPr>
        <w:t>yaml</w:t>
      </w:r>
      <w:r w:rsidRPr="009F7052">
        <w:rPr>
          <w:b/>
          <w:bCs/>
          <w:lang w:val="en-US"/>
        </w:rPr>
        <w:t>/.</w:t>
      </w:r>
      <w:r>
        <w:rPr>
          <w:b/>
          <w:bCs/>
          <w:lang w:val="en-US"/>
        </w:rPr>
        <w:t>yml</w:t>
      </w:r>
      <w:proofErr w:type="gramEnd"/>
    </w:p>
    <w:p w14:paraId="30CD39AA" w14:textId="77777777" w:rsidR="00B74803" w:rsidRDefault="006B7311">
      <w:r>
        <w:t>Сначала создайте файл определения для pod</w:t>
      </w:r>
    </w:p>
    <w:p w14:paraId="4C29F710" w14:textId="77777777" w:rsidR="00B74803" w:rsidRDefault="006B7311">
      <w:r>
        <w:t>Создайте файл определения для pod</w:t>
      </w:r>
    </w:p>
    <w:p w14:paraId="00F80585" w14:textId="77777777" w:rsidR="00B74803" w:rsidRDefault="006B7311">
      <w:r>
        <w:rPr>
          <w:lang w:val="en-US"/>
        </w:rPr>
        <w:t>kubectl</w:t>
      </w:r>
      <w:r w:rsidRPr="009F7052">
        <w:t xml:space="preserve"> </w:t>
      </w:r>
      <w:r>
        <w:rPr>
          <w:lang w:val="en-US"/>
        </w:rPr>
        <w:t>run</w:t>
      </w:r>
      <w:r w:rsidRPr="009F7052">
        <w:t xml:space="preserve"> </w:t>
      </w:r>
      <w:proofErr w:type="spellStart"/>
      <w:r>
        <w:rPr>
          <w:lang w:val="en-US"/>
        </w:rPr>
        <w:t>mypod</w:t>
      </w:r>
      <w:proofErr w:type="spellEnd"/>
      <w:r w:rsidRPr="009F7052">
        <w:t xml:space="preserve"> --</w:t>
      </w:r>
      <w:r>
        <w:rPr>
          <w:lang w:val="en-US"/>
        </w:rPr>
        <w:t>image</w:t>
      </w:r>
      <w:r w:rsidRPr="009F7052">
        <w:t>=</w:t>
      </w:r>
      <w:r>
        <w:rPr>
          <w:lang w:val="en-US"/>
        </w:rPr>
        <w:t>nginx</w:t>
      </w:r>
      <w:r w:rsidRPr="009F7052">
        <w:t xml:space="preserve"> --</w:t>
      </w:r>
      <w:r>
        <w:rPr>
          <w:lang w:val="en-US"/>
        </w:rPr>
        <w:t>dry</w:t>
      </w:r>
      <w:r w:rsidRPr="009F7052">
        <w:t>-</w:t>
      </w:r>
      <w:r>
        <w:rPr>
          <w:lang w:val="en-US"/>
        </w:rPr>
        <w:t>run</w:t>
      </w:r>
      <w:r w:rsidRPr="009F7052">
        <w:t>=</w:t>
      </w:r>
      <w:r>
        <w:rPr>
          <w:lang w:val="en-US"/>
        </w:rPr>
        <w:t>client</w:t>
      </w:r>
      <w:r w:rsidRPr="009F7052">
        <w:t xml:space="preserve"> -</w:t>
      </w:r>
      <w:r>
        <w:rPr>
          <w:lang w:val="en-US"/>
        </w:rPr>
        <w:t>o</w:t>
      </w:r>
      <w:r w:rsidRPr="009F7052">
        <w:t xml:space="preserve"> </w:t>
      </w:r>
      <w:r>
        <w:rPr>
          <w:lang w:val="en-US"/>
        </w:rPr>
        <w:t>yaml</w:t>
      </w:r>
      <w:r w:rsidRPr="009F7052">
        <w:t xml:space="preserve"> &gt; </w:t>
      </w:r>
      <w:r>
        <w:rPr>
          <w:lang w:val="en-US"/>
        </w:rPr>
        <w:t>my</w:t>
      </w:r>
      <w:r w:rsidRPr="009F7052">
        <w:t>-</w:t>
      </w:r>
      <w:r>
        <w:rPr>
          <w:lang w:val="en-US"/>
        </w:rPr>
        <w:t>pod</w:t>
      </w:r>
      <w:r w:rsidRPr="009F7052">
        <w:t>.</w:t>
      </w:r>
      <w:r>
        <w:rPr>
          <w:lang w:val="en-US"/>
        </w:rPr>
        <w:t>yml</w:t>
      </w:r>
    </w:p>
    <w:p w14:paraId="45F87796" w14:textId="77777777" w:rsidR="00B74803" w:rsidRDefault="006B7311">
      <w:pPr>
        <w:rPr>
          <w:lang w:val="en-US"/>
        </w:rPr>
      </w:pPr>
      <w:r>
        <w:t>Создайте</w:t>
      </w:r>
      <w:r>
        <w:rPr>
          <w:lang w:val="en-US"/>
        </w:rPr>
        <w:t xml:space="preserve"> </w:t>
      </w:r>
      <w:r>
        <w:t>объект</w:t>
      </w:r>
    </w:p>
    <w:p w14:paraId="68109F24" w14:textId="77777777" w:rsidR="00B74803" w:rsidRDefault="006B7311">
      <w:pPr>
        <w:rPr>
          <w:lang w:val="en-US"/>
        </w:rPr>
      </w:pPr>
      <w:r>
        <w:rPr>
          <w:lang w:val="en-US"/>
        </w:rPr>
        <w:t>kubectl create -f my-pod.yml</w:t>
      </w:r>
    </w:p>
    <w:p w14:paraId="60B611BA" w14:textId="77777777" w:rsidR="00B74803" w:rsidRDefault="006B7311">
      <w:pPr>
        <w:rPr>
          <w:lang w:val="en-US"/>
        </w:rPr>
      </w:pPr>
      <w:r>
        <w:t>Удалите</w:t>
      </w:r>
      <w:r>
        <w:rPr>
          <w:lang w:val="en-US"/>
        </w:rPr>
        <w:t xml:space="preserve"> </w:t>
      </w:r>
      <w:r>
        <w:t>объект</w:t>
      </w:r>
    </w:p>
    <w:p w14:paraId="43D2EAC1" w14:textId="77777777" w:rsidR="00B74803" w:rsidRDefault="006B7311">
      <w:pPr>
        <w:rPr>
          <w:lang w:val="en-US"/>
        </w:rPr>
      </w:pPr>
      <w:r>
        <w:rPr>
          <w:lang w:val="en-US"/>
        </w:rPr>
        <w:t>kubectl delete -f my-pod.yml</w:t>
      </w:r>
    </w:p>
    <w:p w14:paraId="0D84D452" w14:textId="77777777" w:rsidR="00B74803" w:rsidRDefault="00B74803">
      <w:pPr>
        <w:rPr>
          <w:lang w:val="en-US"/>
        </w:rPr>
      </w:pPr>
    </w:p>
    <w:p w14:paraId="3BD1F7F9" w14:textId="77777777" w:rsidR="00B74803" w:rsidRDefault="006B7311">
      <w:r>
        <w:t>Постоянные тома (</w:t>
      </w:r>
      <w:proofErr w:type="spellStart"/>
      <w:r>
        <w:t>Persistent</w:t>
      </w:r>
      <w:proofErr w:type="spellEnd"/>
      <w:r>
        <w:t xml:space="preserve"> </w:t>
      </w:r>
      <w:proofErr w:type="spellStart"/>
      <w:r>
        <w:t>Volumes</w:t>
      </w:r>
      <w:proofErr w:type="spellEnd"/>
      <w:r>
        <w:t xml:space="preserve">, </w:t>
      </w:r>
      <w:r>
        <w:rPr>
          <w:b/>
          <w:bCs/>
        </w:rPr>
        <w:t>PV</w:t>
      </w:r>
      <w:r>
        <w:t xml:space="preserve">) — это единицы хранения, подготовленные админом. Они не зависят от подов и их скоротечной жизни. </w:t>
      </w:r>
      <w:proofErr w:type="spellStart"/>
      <w:r>
        <w:t>Persistent</w:t>
      </w:r>
      <w:proofErr w:type="spellEnd"/>
      <w:r>
        <w:t xml:space="preserve"> </w:t>
      </w:r>
      <w:proofErr w:type="spellStart"/>
      <w:r>
        <w:t>Volume</w:t>
      </w:r>
      <w:proofErr w:type="spellEnd"/>
      <w:r>
        <w:t xml:space="preserve"> </w:t>
      </w:r>
      <w:proofErr w:type="spellStart"/>
      <w:r>
        <w:t>Claim</w:t>
      </w:r>
      <w:proofErr w:type="spellEnd"/>
      <w:r>
        <w:t xml:space="preserve"> (</w:t>
      </w:r>
      <w:r>
        <w:rPr>
          <w:b/>
          <w:bCs/>
        </w:rPr>
        <w:t>PVC</w:t>
      </w:r>
      <w:r>
        <w:t xml:space="preserve">) — это запросы на хранилище, то есть </w:t>
      </w:r>
      <w:r>
        <w:rPr>
          <w:b/>
          <w:bCs/>
        </w:rPr>
        <w:t>PV</w:t>
      </w:r>
      <w:r>
        <w:t xml:space="preserve">. С </w:t>
      </w:r>
      <w:r>
        <w:rPr>
          <w:b/>
          <w:bCs/>
        </w:rPr>
        <w:t>PVC</w:t>
      </w:r>
      <w:r>
        <w:t xml:space="preserve"> можно привязать хранилище к ноде, и эта нода будет его использовать.</w:t>
      </w:r>
    </w:p>
    <w:p w14:paraId="0122EF6A" w14:textId="77777777" w:rsidR="00B74803" w:rsidRPr="009F7052" w:rsidRDefault="006B7311">
      <w:pPr>
        <w:pStyle w:val="Heading2"/>
        <w:rPr>
          <w:lang w:val="en-US"/>
        </w:rPr>
      </w:pPr>
      <w:hyperlink r:id="rId196">
        <w:r>
          <w:rPr>
            <w:rStyle w:val="Hyperlink"/>
          </w:rPr>
          <w:t>Мониторинг</w:t>
        </w:r>
        <w:r w:rsidRPr="009F7052">
          <w:rPr>
            <w:rStyle w:val="Hyperlink"/>
            <w:lang w:val="en-US"/>
          </w:rPr>
          <w:t xml:space="preserve"> </w:t>
        </w:r>
        <w:r>
          <w:rPr>
            <w:rStyle w:val="Hyperlink"/>
          </w:rPr>
          <w:t>кластера</w:t>
        </w:r>
        <w:r w:rsidRPr="009F7052">
          <w:rPr>
            <w:rStyle w:val="Hyperlink"/>
            <w:lang w:val="en-US"/>
          </w:rPr>
          <w:t xml:space="preserve"> </w:t>
        </w:r>
        <w:r>
          <w:rPr>
            <w:rStyle w:val="Hyperlink"/>
            <w:lang w:val="en-US"/>
          </w:rPr>
          <w:t>Kubernetes</w:t>
        </w:r>
      </w:hyperlink>
    </w:p>
    <w:p w14:paraId="344774D3" w14:textId="77777777" w:rsidR="00B74803" w:rsidRPr="009F7052" w:rsidRDefault="00B74803">
      <w:pPr>
        <w:rPr>
          <w:rStyle w:val="InternetLink"/>
          <w:lang w:val="en-US"/>
        </w:rPr>
      </w:pPr>
    </w:p>
    <w:p w14:paraId="345988CA" w14:textId="77777777" w:rsidR="00B74803" w:rsidRPr="009F7052" w:rsidRDefault="006B7311">
      <w:pPr>
        <w:rPr>
          <w:lang w:val="en-US"/>
        </w:rPr>
      </w:pPr>
      <w:r w:rsidRPr="009F7052">
        <w:rPr>
          <w:rStyle w:val="InternetLink"/>
          <w:b/>
          <w:bCs/>
          <w:color w:val="000000"/>
          <w:u w:val="none"/>
          <w:lang w:val="en-US"/>
        </w:rPr>
        <w:t>Prometheus</w:t>
      </w:r>
    </w:p>
    <w:p w14:paraId="69E16CF5" w14:textId="77777777" w:rsidR="00B74803" w:rsidRPr="009F7052" w:rsidRDefault="00B74803">
      <w:pPr>
        <w:rPr>
          <w:rStyle w:val="InternetLink"/>
          <w:color w:val="000000"/>
          <w:u w:val="none"/>
          <w:lang w:val="en-US"/>
        </w:rPr>
      </w:pPr>
    </w:p>
    <w:p w14:paraId="081DE4B6" w14:textId="77777777" w:rsidR="00B74803" w:rsidRDefault="006B7311">
      <w:r>
        <w:rPr>
          <w:noProof/>
        </w:rPr>
        <w:lastRenderedPageBreak/>
        <w:drawing>
          <wp:anchor distT="0" distB="0" distL="0" distR="0" simplePos="0" relativeHeight="28" behindDoc="0" locked="0" layoutInCell="0" allowOverlap="1" wp14:anchorId="2AECE0B6" wp14:editId="5C7574A4">
            <wp:simplePos x="0" y="0"/>
            <wp:positionH relativeFrom="column">
              <wp:posOffset>-343535</wp:posOffset>
            </wp:positionH>
            <wp:positionV relativeFrom="paragraph">
              <wp:posOffset>131445</wp:posOffset>
            </wp:positionV>
            <wp:extent cx="6914515" cy="3886200"/>
            <wp:effectExtent l="0" t="0" r="0" b="0"/>
            <wp:wrapSquare wrapText="largest"/>
            <wp:docPr id="35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451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InternetLink"/>
          <w:color w:val="000000"/>
          <w:u w:val="none"/>
        </w:rPr>
        <w:t>Метрики</w:t>
      </w:r>
      <w:r w:rsidRPr="009F7052">
        <w:rPr>
          <w:rStyle w:val="InternetLink"/>
          <w:color w:val="000000"/>
          <w:u w:val="none"/>
          <w:lang w:val="en-US"/>
        </w:rPr>
        <w:t xml:space="preserve"> </w:t>
      </w:r>
      <w:r>
        <w:rPr>
          <w:rStyle w:val="InternetLink"/>
          <w:color w:val="000000"/>
          <w:u w:val="none"/>
        </w:rPr>
        <w:t>хранит</w:t>
      </w:r>
      <w:r w:rsidRPr="009F7052">
        <w:rPr>
          <w:rStyle w:val="InternetLink"/>
          <w:color w:val="000000"/>
          <w:u w:val="none"/>
          <w:lang w:val="en-US"/>
        </w:rPr>
        <w:t xml:space="preserve"> time series database (</w:t>
      </w:r>
      <w:r w:rsidRPr="009F7052">
        <w:rPr>
          <w:rStyle w:val="InternetLink"/>
          <w:b/>
          <w:bCs/>
          <w:color w:val="000000"/>
          <w:u w:val="none"/>
          <w:lang w:val="en-US"/>
        </w:rPr>
        <w:t>TSDB</w:t>
      </w:r>
      <w:r w:rsidRPr="009F7052">
        <w:rPr>
          <w:rStyle w:val="InternetLink"/>
          <w:color w:val="000000"/>
          <w:u w:val="none"/>
          <w:lang w:val="en-US"/>
        </w:rPr>
        <w:t xml:space="preserve">). </w:t>
      </w:r>
      <w:r>
        <w:rPr>
          <w:rStyle w:val="InternetLink"/>
          <w:b/>
          <w:bCs/>
          <w:color w:val="000000"/>
          <w:u w:val="none"/>
        </w:rPr>
        <w:t>TSDB</w:t>
      </w:r>
      <w:r>
        <w:rPr>
          <w:rStyle w:val="InternetLink"/>
          <w:color w:val="000000"/>
          <w:u w:val="none"/>
        </w:rPr>
        <w:t xml:space="preserve"> — это не отдельная база данных, а пакет на языке Go, который вшит в </w:t>
      </w:r>
      <w:proofErr w:type="spellStart"/>
      <w:r>
        <w:rPr>
          <w:rStyle w:val="InternetLink"/>
          <w:color w:val="000000"/>
          <w:u w:val="none"/>
        </w:rPr>
        <w:t>Prometheus</w:t>
      </w:r>
      <w:proofErr w:type="spellEnd"/>
      <w:r>
        <w:rPr>
          <w:rStyle w:val="InternetLink"/>
          <w:color w:val="000000"/>
          <w:u w:val="none"/>
        </w:rPr>
        <w:t xml:space="preserve">. Грубо говоря, всё находится в одном </w:t>
      </w:r>
      <w:proofErr w:type="spellStart"/>
      <w:r>
        <w:rPr>
          <w:rStyle w:val="InternetLink"/>
          <w:color w:val="000000"/>
          <w:u w:val="none"/>
        </w:rPr>
        <w:t>бинаре</w:t>
      </w:r>
      <w:proofErr w:type="spellEnd"/>
      <w:r>
        <w:rPr>
          <w:rStyle w:val="InternetLink"/>
          <w:color w:val="000000"/>
          <w:u w:val="none"/>
        </w:rPr>
        <w:t>.</w:t>
      </w:r>
    </w:p>
    <w:p w14:paraId="7DDBD2E9" w14:textId="77777777" w:rsidR="00B74803" w:rsidRDefault="006B7311">
      <w:r>
        <w:rPr>
          <w:rStyle w:val="InternetLink"/>
          <w:color w:val="000000"/>
          <w:u w:val="none"/>
        </w:rPr>
        <w:t xml:space="preserve">Не храните данные в </w:t>
      </w:r>
      <w:r>
        <w:rPr>
          <w:rStyle w:val="InternetLink"/>
          <w:b/>
          <w:bCs/>
          <w:color w:val="000000"/>
          <w:u w:val="none"/>
        </w:rPr>
        <w:t>TSDB</w:t>
      </w:r>
      <w:r>
        <w:rPr>
          <w:rStyle w:val="InternetLink"/>
          <w:color w:val="000000"/>
          <w:u w:val="none"/>
        </w:rPr>
        <w:t xml:space="preserve"> долго</w:t>
      </w:r>
    </w:p>
    <w:p w14:paraId="753728B5" w14:textId="77777777" w:rsidR="00B74803" w:rsidRDefault="006B7311">
      <w:proofErr w:type="spellStart"/>
      <w:r>
        <w:rPr>
          <w:rStyle w:val="InternetLink"/>
          <w:color w:val="000000"/>
          <w:u w:val="none"/>
        </w:rPr>
        <w:t>Prometheus</w:t>
      </w:r>
      <w:proofErr w:type="spellEnd"/>
      <w:r>
        <w:rPr>
          <w:rStyle w:val="InternetLink"/>
          <w:color w:val="000000"/>
          <w:u w:val="none"/>
        </w:rPr>
        <w:t xml:space="preserve"> Server работает по модели </w:t>
      </w:r>
      <w:proofErr w:type="spellStart"/>
      <w:r>
        <w:rPr>
          <w:rStyle w:val="InternetLink"/>
          <w:b/>
          <w:bCs/>
          <w:color w:val="000000"/>
          <w:u w:val="none"/>
        </w:rPr>
        <w:t>pull</w:t>
      </w:r>
      <w:proofErr w:type="spellEnd"/>
      <w:r>
        <w:rPr>
          <w:rStyle w:val="InternetLink"/>
          <w:color w:val="000000"/>
          <w:u w:val="none"/>
        </w:rPr>
        <w:t xml:space="preserve">: сам ходит за метриками в те </w:t>
      </w:r>
      <w:proofErr w:type="spellStart"/>
      <w:r>
        <w:rPr>
          <w:rStyle w:val="InternetLink"/>
          <w:color w:val="000000"/>
          <w:u w:val="none"/>
        </w:rPr>
        <w:t>эндпоинты</w:t>
      </w:r>
      <w:proofErr w:type="spellEnd"/>
      <w:r>
        <w:rPr>
          <w:rStyle w:val="InternetLink"/>
          <w:color w:val="000000"/>
          <w:u w:val="none"/>
        </w:rPr>
        <w:t>, которые мы ему передали. Сказали: «ходи в API Server», и он раз в n-</w:t>
      </w:r>
      <w:proofErr w:type="spellStart"/>
      <w:r>
        <w:rPr>
          <w:rStyle w:val="InternetLink"/>
          <w:color w:val="000000"/>
          <w:u w:val="none"/>
        </w:rPr>
        <w:t>ое</w:t>
      </w:r>
      <w:proofErr w:type="spellEnd"/>
      <w:r>
        <w:rPr>
          <w:rStyle w:val="InternetLink"/>
          <w:color w:val="000000"/>
          <w:u w:val="none"/>
        </w:rPr>
        <w:t xml:space="preserve"> количество секунд туда ходит и забирает метрики.</w:t>
      </w:r>
    </w:p>
    <w:p w14:paraId="60218F87" w14:textId="77777777" w:rsidR="00B74803" w:rsidRDefault="006B7311">
      <w:r>
        <w:rPr>
          <w:rStyle w:val="InternetLink"/>
          <w:color w:val="000000"/>
          <w:u w:val="none"/>
        </w:rPr>
        <w:t>Для объектов с короткой продолжительностью жизни (</w:t>
      </w:r>
      <w:proofErr w:type="spellStart"/>
      <w:r>
        <w:rPr>
          <w:rStyle w:val="InternetLink"/>
          <w:color w:val="000000"/>
          <w:u w:val="none"/>
        </w:rPr>
        <w:t>job</w:t>
      </w:r>
      <w:proofErr w:type="spellEnd"/>
      <w:r>
        <w:rPr>
          <w:rStyle w:val="InternetLink"/>
          <w:color w:val="000000"/>
          <w:u w:val="none"/>
        </w:rPr>
        <w:t xml:space="preserve"> или </w:t>
      </w:r>
      <w:proofErr w:type="spellStart"/>
      <w:r>
        <w:rPr>
          <w:rStyle w:val="InternetLink"/>
          <w:color w:val="000000"/>
          <w:u w:val="none"/>
        </w:rPr>
        <w:t>cron</w:t>
      </w:r>
      <w:proofErr w:type="spellEnd"/>
      <w:r>
        <w:rPr>
          <w:rStyle w:val="InternetLink"/>
          <w:color w:val="000000"/>
          <w:u w:val="none"/>
        </w:rPr>
        <w:t xml:space="preserve"> </w:t>
      </w:r>
      <w:proofErr w:type="spellStart"/>
      <w:r>
        <w:rPr>
          <w:rStyle w:val="InternetLink"/>
          <w:color w:val="000000"/>
          <w:u w:val="none"/>
        </w:rPr>
        <w:t>job</w:t>
      </w:r>
      <w:proofErr w:type="spellEnd"/>
      <w:r>
        <w:rPr>
          <w:rStyle w:val="InternetLink"/>
          <w:color w:val="000000"/>
          <w:u w:val="none"/>
        </w:rPr>
        <w:t xml:space="preserve">), которые могут появляться между периодами </w:t>
      </w:r>
      <w:proofErr w:type="spellStart"/>
      <w:r>
        <w:rPr>
          <w:rStyle w:val="InternetLink"/>
          <w:color w:val="000000"/>
          <w:u w:val="none"/>
        </w:rPr>
        <w:t>скрапинга</w:t>
      </w:r>
      <w:proofErr w:type="spellEnd"/>
      <w:r>
        <w:rPr>
          <w:rStyle w:val="InternetLink"/>
          <w:color w:val="000000"/>
          <w:u w:val="none"/>
        </w:rPr>
        <w:t xml:space="preserve">, есть компонент </w:t>
      </w:r>
      <w:proofErr w:type="spellStart"/>
      <w:r>
        <w:rPr>
          <w:rStyle w:val="InternetLink"/>
          <w:b/>
          <w:bCs/>
          <w:color w:val="000000"/>
          <w:u w:val="none"/>
        </w:rPr>
        <w:t>Pushgateway</w:t>
      </w:r>
      <w:proofErr w:type="spellEnd"/>
      <w:r>
        <w:rPr>
          <w:rStyle w:val="InternetLink"/>
          <w:color w:val="000000"/>
          <w:u w:val="none"/>
        </w:rPr>
        <w:t xml:space="preserve">. В него </w:t>
      </w:r>
      <w:r>
        <w:rPr>
          <w:rStyle w:val="InternetLink"/>
          <w:b/>
          <w:bCs/>
          <w:color w:val="000000"/>
          <w:u w:val="none"/>
        </w:rPr>
        <w:t>пушатся</w:t>
      </w:r>
      <w:r>
        <w:rPr>
          <w:rStyle w:val="InternetLink"/>
          <w:color w:val="000000"/>
          <w:u w:val="none"/>
        </w:rPr>
        <w:t xml:space="preserve"> метрики от краткосрочных объектов: </w:t>
      </w:r>
      <w:proofErr w:type="spellStart"/>
      <w:r>
        <w:rPr>
          <w:rStyle w:val="InternetLink"/>
          <w:color w:val="000000"/>
          <w:u w:val="none"/>
        </w:rPr>
        <w:t>job</w:t>
      </w:r>
      <w:proofErr w:type="spellEnd"/>
      <w:r>
        <w:rPr>
          <w:rStyle w:val="InternetLink"/>
          <w:color w:val="000000"/>
          <w:u w:val="none"/>
        </w:rPr>
        <w:t xml:space="preserve"> поднялся, выполнил действие, отправил метрики в </w:t>
      </w:r>
      <w:proofErr w:type="spellStart"/>
      <w:r>
        <w:rPr>
          <w:rStyle w:val="InternetLink"/>
          <w:color w:val="000000"/>
          <w:u w:val="none"/>
        </w:rPr>
        <w:t>Pushgateway</w:t>
      </w:r>
      <w:proofErr w:type="spellEnd"/>
      <w:r>
        <w:rPr>
          <w:rStyle w:val="InternetLink"/>
          <w:color w:val="000000"/>
          <w:u w:val="none"/>
        </w:rPr>
        <w:t xml:space="preserve"> и завершился. Через некоторое время </w:t>
      </w:r>
      <w:proofErr w:type="spellStart"/>
      <w:r>
        <w:rPr>
          <w:rStyle w:val="InternetLink"/>
          <w:color w:val="000000"/>
          <w:u w:val="none"/>
        </w:rPr>
        <w:t>Prometheus</w:t>
      </w:r>
      <w:proofErr w:type="spellEnd"/>
      <w:r>
        <w:rPr>
          <w:rStyle w:val="InternetLink"/>
          <w:color w:val="000000"/>
          <w:u w:val="none"/>
        </w:rPr>
        <w:t xml:space="preserve"> в своём ритме сходит и заберёт эти метрики из </w:t>
      </w:r>
      <w:proofErr w:type="spellStart"/>
      <w:r>
        <w:rPr>
          <w:rStyle w:val="InternetLink"/>
          <w:b/>
          <w:bCs/>
          <w:color w:val="000000"/>
          <w:u w:val="none"/>
        </w:rPr>
        <w:t>Pushgateway</w:t>
      </w:r>
      <w:proofErr w:type="spellEnd"/>
      <w:r>
        <w:rPr>
          <w:rStyle w:val="InternetLink"/>
          <w:color w:val="000000"/>
          <w:u w:val="none"/>
        </w:rPr>
        <w:t>.</w:t>
      </w:r>
    </w:p>
    <w:p w14:paraId="028C1DEA" w14:textId="77777777" w:rsidR="00B74803" w:rsidRDefault="006B7311">
      <w:r>
        <w:rPr>
          <w:rStyle w:val="InternetLink"/>
          <w:color w:val="000000"/>
          <w:u w:val="none"/>
        </w:rPr>
        <w:t xml:space="preserve">Ну и напоследок расскажу про киллер-фичу </w:t>
      </w:r>
      <w:proofErr w:type="spellStart"/>
      <w:r>
        <w:rPr>
          <w:rStyle w:val="InternetLink"/>
          <w:color w:val="000000"/>
          <w:u w:val="none"/>
        </w:rPr>
        <w:t>Prometheus</w:t>
      </w:r>
      <w:proofErr w:type="spellEnd"/>
      <w:r>
        <w:rPr>
          <w:rStyle w:val="InternetLink"/>
          <w:color w:val="000000"/>
          <w:u w:val="none"/>
        </w:rPr>
        <w:t xml:space="preserve"> — </w:t>
      </w:r>
      <w:proofErr w:type="spellStart"/>
      <w:r>
        <w:rPr>
          <w:rStyle w:val="InternetLink"/>
          <w:b/>
          <w:bCs/>
          <w:color w:val="000000"/>
          <w:u w:val="none"/>
        </w:rPr>
        <w:t>Discovering</w:t>
      </w:r>
      <w:proofErr w:type="spellEnd"/>
      <w:r>
        <w:rPr>
          <w:rStyle w:val="InternetLink"/>
          <w:color w:val="000000"/>
          <w:u w:val="none"/>
        </w:rPr>
        <w:t xml:space="preserve">. При работе с </w:t>
      </w:r>
      <w:proofErr w:type="spellStart"/>
      <w:r>
        <w:rPr>
          <w:rStyle w:val="InternetLink"/>
          <w:color w:val="000000"/>
          <w:u w:val="none"/>
        </w:rPr>
        <w:t>Prometheus</w:t>
      </w:r>
      <w:proofErr w:type="spellEnd"/>
      <w:r>
        <w:rPr>
          <w:rStyle w:val="InternetLink"/>
          <w:color w:val="000000"/>
          <w:u w:val="none"/>
        </w:rPr>
        <w:t xml:space="preserve"> не нужно указывать конкретные адреса объектов для мониторинга, достаточно задать их тип. То есть не надо писать «вот IP-адрес, вот порт — мониторь», вместо этого нужно определить, по каким принципам находить эти объекты (</w:t>
      </w:r>
      <w:proofErr w:type="spellStart"/>
      <w:r>
        <w:rPr>
          <w:rStyle w:val="InternetLink"/>
          <w:color w:val="000000"/>
          <w:u w:val="none"/>
        </w:rPr>
        <w:t>targets</w:t>
      </w:r>
      <w:proofErr w:type="spellEnd"/>
      <w:r>
        <w:rPr>
          <w:rStyle w:val="InternetLink"/>
          <w:color w:val="000000"/>
          <w:u w:val="none"/>
        </w:rPr>
        <w:t xml:space="preserve"> — цели). </w:t>
      </w:r>
      <w:proofErr w:type="spellStart"/>
      <w:r>
        <w:rPr>
          <w:rStyle w:val="InternetLink"/>
          <w:color w:val="000000"/>
          <w:u w:val="none"/>
        </w:rPr>
        <w:t>Prometheus</w:t>
      </w:r>
      <w:proofErr w:type="spellEnd"/>
      <w:r>
        <w:rPr>
          <w:rStyle w:val="InternetLink"/>
          <w:color w:val="000000"/>
          <w:u w:val="none"/>
        </w:rPr>
        <w:t xml:space="preserve"> сам, в зависимости от того, какие объекты сейчас активны, подтягивает к себе нужные и добавляет на мониторинг.</w:t>
      </w:r>
    </w:p>
    <w:p w14:paraId="546454C0" w14:textId="77777777" w:rsidR="00B74803" w:rsidRDefault="00B74803">
      <w:pPr>
        <w:rPr>
          <w:rStyle w:val="InternetLink"/>
          <w:color w:val="000000"/>
          <w:u w:val="none"/>
        </w:rPr>
      </w:pPr>
    </w:p>
    <w:p w14:paraId="2814332E" w14:textId="77777777" w:rsidR="00B74803" w:rsidRDefault="00B74803">
      <w:pPr>
        <w:rPr>
          <w:rStyle w:val="InternetLink"/>
          <w:color w:val="000000"/>
          <w:u w:val="none"/>
        </w:rPr>
      </w:pPr>
    </w:p>
    <w:p w14:paraId="29FC25A2" w14:textId="77777777" w:rsidR="00B74803" w:rsidRDefault="006B7311">
      <w:pPr>
        <w:pStyle w:val="Heading2"/>
      </w:pPr>
      <w:hyperlink r:id="rId198">
        <w:proofErr w:type="spellStart"/>
        <w:r>
          <w:rPr>
            <w:rStyle w:val="Hyperlink"/>
          </w:rPr>
          <w:t>Ingress</w:t>
        </w:r>
        <w:proofErr w:type="spellEnd"/>
      </w:hyperlink>
    </w:p>
    <w:p w14:paraId="493C7AFD" w14:textId="77777777" w:rsidR="00B74803" w:rsidRDefault="00B74803">
      <w:pPr>
        <w:rPr>
          <w:rStyle w:val="InternetLink"/>
          <w:b/>
          <w:bCs/>
          <w:color w:val="000000"/>
          <w:u w:val="none"/>
        </w:rPr>
      </w:pPr>
    </w:p>
    <w:p w14:paraId="30470C29" w14:textId="77777777" w:rsidR="00B74803" w:rsidRDefault="006B7311">
      <w:proofErr w:type="spellStart"/>
      <w:r>
        <w:rPr>
          <w:rStyle w:val="InternetLink"/>
          <w:b/>
          <w:bCs/>
          <w:color w:val="000000"/>
          <w:u w:val="none"/>
        </w:rPr>
        <w:t>Ingress</w:t>
      </w:r>
      <w:proofErr w:type="spellEnd"/>
      <w:r>
        <w:rPr>
          <w:rStyle w:val="InternetLink"/>
          <w:color w:val="000000"/>
          <w:u w:val="none"/>
        </w:rPr>
        <w:t xml:space="preserve"> — сущность кластера </w:t>
      </w:r>
      <w:proofErr w:type="spellStart"/>
      <w:r>
        <w:rPr>
          <w:rStyle w:val="InternetLink"/>
          <w:color w:val="000000"/>
          <w:u w:val="none"/>
        </w:rPr>
        <w:t>Kubernetes</w:t>
      </w:r>
      <w:proofErr w:type="spellEnd"/>
      <w:r>
        <w:rPr>
          <w:rStyle w:val="InternetLink"/>
          <w:color w:val="000000"/>
          <w:u w:val="none"/>
        </w:rPr>
        <w:t xml:space="preserve">, где создается описание конфигурации самого </w:t>
      </w:r>
      <w:proofErr w:type="spellStart"/>
      <w:r>
        <w:rPr>
          <w:rStyle w:val="InternetLink"/>
          <w:color w:val="000000"/>
          <w:u w:val="none"/>
        </w:rPr>
        <w:t>Ingress</w:t>
      </w:r>
      <w:proofErr w:type="spellEnd"/>
      <w:r>
        <w:rPr>
          <w:rStyle w:val="InternetLink"/>
          <w:color w:val="000000"/>
          <w:u w:val="none"/>
        </w:rPr>
        <w:t xml:space="preserve"> </w:t>
      </w:r>
      <w:proofErr w:type="spellStart"/>
      <w:r>
        <w:rPr>
          <w:rStyle w:val="InternetLink"/>
          <w:color w:val="000000"/>
          <w:u w:val="none"/>
        </w:rPr>
        <w:t>Сontroller</w:t>
      </w:r>
      <w:proofErr w:type="spellEnd"/>
      <w:r>
        <w:rPr>
          <w:rStyle w:val="InternetLink"/>
          <w:color w:val="000000"/>
          <w:u w:val="none"/>
        </w:rPr>
        <w:t>.</w:t>
      </w:r>
    </w:p>
    <w:p w14:paraId="30AA48FA" w14:textId="77777777" w:rsidR="00B74803" w:rsidRDefault="006B7311">
      <w:proofErr w:type="spellStart"/>
      <w:r>
        <w:rPr>
          <w:rStyle w:val="InternetLink"/>
          <w:b/>
          <w:bCs/>
          <w:color w:val="000000"/>
          <w:u w:val="none"/>
        </w:rPr>
        <w:t>Ingress</w:t>
      </w:r>
      <w:proofErr w:type="spellEnd"/>
      <w:r>
        <w:rPr>
          <w:rStyle w:val="InternetLink"/>
          <w:b/>
          <w:bCs/>
          <w:color w:val="000000"/>
          <w:u w:val="none"/>
        </w:rPr>
        <w:t xml:space="preserve"> </w:t>
      </w:r>
      <w:proofErr w:type="spellStart"/>
      <w:r>
        <w:rPr>
          <w:rStyle w:val="InternetLink"/>
          <w:b/>
          <w:bCs/>
          <w:color w:val="000000"/>
          <w:u w:val="none"/>
        </w:rPr>
        <w:t>Controller</w:t>
      </w:r>
      <w:proofErr w:type="spellEnd"/>
      <w:r>
        <w:rPr>
          <w:rStyle w:val="InternetLink"/>
          <w:color w:val="000000"/>
          <w:u w:val="none"/>
        </w:rPr>
        <w:t xml:space="preserve"> — обрабатывает трафик. Его конфигурация формируется из всех </w:t>
      </w:r>
      <w:proofErr w:type="spellStart"/>
      <w:r>
        <w:rPr>
          <w:rStyle w:val="InternetLink"/>
          <w:color w:val="000000"/>
          <w:u w:val="none"/>
        </w:rPr>
        <w:t>Ingress</w:t>
      </w:r>
      <w:proofErr w:type="spellEnd"/>
      <w:r>
        <w:rPr>
          <w:rStyle w:val="InternetLink"/>
          <w:color w:val="000000"/>
          <w:u w:val="none"/>
        </w:rPr>
        <w:t xml:space="preserve"> внутри одного кластера.</w:t>
      </w:r>
    </w:p>
    <w:p w14:paraId="0FBE6E9F" w14:textId="77777777" w:rsidR="00B74803" w:rsidRDefault="006B7311">
      <w:proofErr w:type="spellStart"/>
      <w:r>
        <w:t>Ingress</w:t>
      </w:r>
      <w:proofErr w:type="spellEnd"/>
      <w:r>
        <w:t>-контроллер не отменяет необходимости во внешнем балансировщике нагрузки, он лишь добавляет дополнительный уровень маршрутизации и большую гибкость в распределении трафика.</w:t>
      </w:r>
    </w:p>
    <w:p w14:paraId="17A68E66" w14:textId="77777777" w:rsidR="00B74803" w:rsidRDefault="00B74803"/>
    <w:p w14:paraId="6BB1A137" w14:textId="77777777" w:rsidR="00B74803" w:rsidRDefault="006B7311">
      <w:pPr>
        <w:rPr>
          <w:b/>
          <w:bCs/>
        </w:rPr>
      </w:pPr>
      <w:r>
        <w:rPr>
          <w:b/>
          <w:bCs/>
        </w:rPr>
        <w:t xml:space="preserve">Сервисы для трафика на </w:t>
      </w:r>
      <w:proofErr w:type="spellStart"/>
      <w:r>
        <w:rPr>
          <w:b/>
          <w:bCs/>
        </w:rPr>
        <w:t>Ingress</w:t>
      </w:r>
      <w:proofErr w:type="spellEnd"/>
      <w:r>
        <w:rPr>
          <w:b/>
          <w:bCs/>
        </w:rPr>
        <w:t>-контроллер</w:t>
      </w:r>
    </w:p>
    <w:p w14:paraId="1882A3BC" w14:textId="77777777" w:rsidR="00B74803" w:rsidRDefault="006B7311">
      <w:proofErr w:type="spellStart"/>
      <w:r>
        <w:t>Reverse</w:t>
      </w:r>
      <w:proofErr w:type="spellEnd"/>
      <w:r>
        <w:t xml:space="preserve"> </w:t>
      </w:r>
      <w:proofErr w:type="spellStart"/>
      <w:r>
        <w:t>proxy</w:t>
      </w:r>
      <w:proofErr w:type="spellEnd"/>
      <w:r>
        <w:t xml:space="preserve"> в </w:t>
      </w:r>
      <w:proofErr w:type="spellStart"/>
      <w:r>
        <w:t>Ingress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 слушает порты с HTTP/HTTPS-соединениями. Трафик может попадать на порты тремя способами:</w:t>
      </w:r>
    </w:p>
    <w:p w14:paraId="66D0145F" w14:textId="77777777" w:rsidR="00B74803" w:rsidRDefault="006B7311">
      <w:r>
        <w:rPr>
          <w:b/>
          <w:bCs/>
        </w:rPr>
        <w:lastRenderedPageBreak/>
        <w:t>NodePort</w:t>
      </w:r>
      <w:r>
        <w:t xml:space="preserve"> — на случайных портах в диапазоне 30000-32767;</w:t>
      </w:r>
    </w:p>
    <w:p w14:paraId="57AA7FBD" w14:textId="77777777" w:rsidR="00B74803" w:rsidRDefault="006B7311">
      <w:proofErr w:type="spellStart"/>
      <w:r>
        <w:rPr>
          <w:b/>
          <w:bCs/>
        </w:rPr>
        <w:t>HostPort</w:t>
      </w:r>
      <w:proofErr w:type="spellEnd"/>
      <w:r>
        <w:t xml:space="preserve"> — можно повесить на порты 80 или 443;</w:t>
      </w:r>
    </w:p>
    <w:p w14:paraId="42F35FD5" w14:textId="77777777" w:rsidR="00B74803" w:rsidRDefault="006B7311">
      <w:r>
        <w:rPr>
          <w:b/>
          <w:bCs/>
        </w:rPr>
        <w:t>Host Network</w:t>
      </w:r>
      <w:r>
        <w:t xml:space="preserve"> — Pod повесит свои порты на публичном сетевом интерфейсе, в этом случае откроются все порты контейнера, что не всегда безопасно.</w:t>
      </w:r>
    </w:p>
    <w:p w14:paraId="0DB056FB" w14:textId="77777777" w:rsidR="00B74803" w:rsidRDefault="00B74803"/>
    <w:p w14:paraId="4105A48A" w14:textId="77777777" w:rsidR="00B74803" w:rsidRDefault="006B7311">
      <w:pPr>
        <w:rPr>
          <w:b/>
          <w:bCs/>
        </w:rPr>
      </w:pPr>
      <w:r>
        <w:rPr>
          <w:b/>
          <w:bCs/>
        </w:rPr>
        <w:t>NodePort</w:t>
      </w:r>
    </w:p>
    <w:p w14:paraId="1086154E" w14:textId="77777777" w:rsidR="00B74803" w:rsidRDefault="006B7311">
      <w:r>
        <w:t xml:space="preserve">Ставить </w:t>
      </w:r>
      <w:proofErr w:type="spellStart"/>
      <w:r>
        <w:t>Ingress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 на NodePort без </w:t>
      </w:r>
      <w:proofErr w:type="spellStart"/>
      <w:r>
        <w:t>LoadBalancer</w:t>
      </w:r>
      <w:proofErr w:type="spellEnd"/>
      <w:r>
        <w:t xml:space="preserve"> — плохая практика, поскольку URL будет включать только порт, который указан в </w:t>
      </w:r>
      <w:proofErr w:type="gramStart"/>
      <w:r>
        <w:t>NodePort .</w:t>
      </w:r>
      <w:proofErr w:type="gramEnd"/>
    </w:p>
    <w:p w14:paraId="02EC1CA5" w14:textId="77777777" w:rsidR="00B74803" w:rsidRDefault="006B7311">
      <w:r>
        <w:t xml:space="preserve">Для таких сценариев лучше использовать </w:t>
      </w:r>
      <w:proofErr w:type="spellStart"/>
      <w:r>
        <w:t>Deployments</w:t>
      </w:r>
      <w:proofErr w:type="spellEnd"/>
      <w:r>
        <w:t xml:space="preserve">. Это позволит проще </w:t>
      </w:r>
      <w:proofErr w:type="spellStart"/>
      <w:r>
        <w:t>скейлить</w:t>
      </w:r>
      <w:proofErr w:type="spellEnd"/>
      <w:r>
        <w:t xml:space="preserve"> количество подов, ответственных за входящий трафик, прописывать им </w:t>
      </w:r>
      <w:proofErr w:type="spellStart"/>
      <w:r>
        <w:t>nodeAffinity</w:t>
      </w:r>
      <w:proofErr w:type="spellEnd"/>
      <w:r>
        <w:t xml:space="preserve"> и запускать сразу группу контроллеров.</w:t>
      </w:r>
    </w:p>
    <w:p w14:paraId="3713881C" w14:textId="77777777" w:rsidR="00B74803" w:rsidRDefault="006B7311">
      <w:proofErr w:type="spellStart"/>
      <w:r>
        <w:rPr>
          <w:b/>
          <w:bCs/>
        </w:rPr>
        <w:t>HostPort</w:t>
      </w:r>
      <w:proofErr w:type="spellEnd"/>
    </w:p>
    <w:p w14:paraId="03596D6C" w14:textId="77777777" w:rsidR="00B74803" w:rsidRDefault="006B7311">
      <w:r>
        <w:t xml:space="preserve">При использовании </w:t>
      </w:r>
      <w:proofErr w:type="spellStart"/>
      <w:r>
        <w:t>HostPort</w:t>
      </w:r>
      <w:proofErr w:type="spellEnd"/>
      <w:r>
        <w:t xml:space="preserve"> порт пробрасывается с хоста, где запущен под, в этот самый Pod. </w:t>
      </w:r>
      <w:proofErr w:type="spellStart"/>
      <w:r>
        <w:t>LoadBalancer</w:t>
      </w:r>
      <w:proofErr w:type="spellEnd"/>
      <w:r>
        <w:t xml:space="preserve"> на входе не пригодится, но для работы сайта в DNS придется указать, что адрес домена есть на всех узлах.</w:t>
      </w:r>
    </w:p>
    <w:p w14:paraId="18C78B26" w14:textId="77777777" w:rsidR="00B74803" w:rsidRDefault="006B7311">
      <w:r>
        <w:t xml:space="preserve">Пример конфигурации DNS для трех </w:t>
      </w:r>
      <w:proofErr w:type="spellStart"/>
      <w:r>
        <w:t>воркеров</w:t>
      </w:r>
      <w:proofErr w:type="spellEnd"/>
      <w:r>
        <w:t xml:space="preserve">:  </w:t>
      </w:r>
    </w:p>
    <w:p w14:paraId="3A31EC26" w14:textId="77777777" w:rsidR="00B74803" w:rsidRPr="009F7052" w:rsidRDefault="006B7311">
      <w:pPr>
        <w:rPr>
          <w:i/>
          <w:iCs/>
          <w:lang w:val="en-US"/>
        </w:rPr>
      </w:pPr>
      <w:r w:rsidRPr="009F7052">
        <w:rPr>
          <w:i/>
          <w:iCs/>
          <w:lang w:val="en-US"/>
        </w:rPr>
        <w:t>ingress.example.org A 10.0.0.1</w:t>
      </w:r>
    </w:p>
    <w:p w14:paraId="283D4240" w14:textId="77777777" w:rsidR="00B74803" w:rsidRPr="009F7052" w:rsidRDefault="006B7311">
      <w:pPr>
        <w:rPr>
          <w:i/>
          <w:iCs/>
          <w:lang w:val="en-US"/>
        </w:rPr>
      </w:pPr>
      <w:r w:rsidRPr="009F7052">
        <w:rPr>
          <w:i/>
          <w:iCs/>
          <w:lang w:val="en-US"/>
        </w:rPr>
        <w:t>ingress.example.org A 10.0.0.2</w:t>
      </w:r>
    </w:p>
    <w:p w14:paraId="51235FED" w14:textId="77777777" w:rsidR="00B74803" w:rsidRPr="009F7052" w:rsidRDefault="006B7311">
      <w:pPr>
        <w:rPr>
          <w:i/>
          <w:iCs/>
          <w:lang w:val="en-US"/>
        </w:rPr>
      </w:pPr>
      <w:r w:rsidRPr="009F7052">
        <w:rPr>
          <w:i/>
          <w:iCs/>
          <w:lang w:val="en-US"/>
        </w:rPr>
        <w:t>ingress.example.org A 10.0.0.3</w:t>
      </w:r>
    </w:p>
    <w:p w14:paraId="5523D64C" w14:textId="77777777" w:rsidR="00B74803" w:rsidRPr="009F7052" w:rsidRDefault="006B7311">
      <w:pPr>
        <w:rPr>
          <w:i/>
          <w:iCs/>
          <w:lang w:val="en-US"/>
        </w:rPr>
      </w:pPr>
      <w:r w:rsidRPr="009F7052">
        <w:rPr>
          <w:i/>
          <w:iCs/>
          <w:lang w:val="en-US"/>
        </w:rPr>
        <w:t>www.example.org CNAME ingress.example.org</w:t>
      </w:r>
    </w:p>
    <w:p w14:paraId="5AE0FB39" w14:textId="77777777" w:rsidR="00B74803" w:rsidRDefault="006B7311">
      <w:r>
        <w:t xml:space="preserve">Для этой установки лучше использовать </w:t>
      </w:r>
      <w:proofErr w:type="spellStart"/>
      <w:r>
        <w:t>DaemonSet</w:t>
      </w:r>
      <w:proofErr w:type="spellEnd"/>
      <w:r>
        <w:t xml:space="preserve">, поскольку он позволяет запустить не более одного Pod на хосте. </w:t>
      </w:r>
      <w:proofErr w:type="spellStart"/>
      <w:r>
        <w:t>Deployment</w:t>
      </w:r>
      <w:proofErr w:type="spellEnd"/>
      <w:r>
        <w:t xml:space="preserve"> возможен, но со своими особенностями: надо прописать </w:t>
      </w:r>
      <w:proofErr w:type="spellStart"/>
      <w:r>
        <w:t>affinity</w:t>
      </w:r>
      <w:proofErr w:type="spellEnd"/>
      <w:r>
        <w:t>, чтобы не назначить пару подов на один хост. Это поможет избежать конфликта портов.</w:t>
      </w:r>
    </w:p>
    <w:p w14:paraId="04129CD7" w14:textId="77777777" w:rsidR="00B74803" w:rsidRDefault="006B7311">
      <w:pPr>
        <w:rPr>
          <w:b/>
          <w:bCs/>
        </w:rPr>
      </w:pPr>
      <w:r>
        <w:rPr>
          <w:b/>
          <w:bCs/>
        </w:rPr>
        <w:t>Host Network</w:t>
      </w:r>
    </w:p>
    <w:p w14:paraId="5917A37E" w14:textId="77777777" w:rsidR="00B74803" w:rsidRDefault="006B7311">
      <w:r>
        <w:t xml:space="preserve">При запуске </w:t>
      </w:r>
      <w:proofErr w:type="spellStart"/>
      <w:r>
        <w:t>Ingress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 в общей сети с хостом пробрасывать порт не нужно. Но в этом случае все порты, которые открыты в Pod, будут доступны из сети. Для запуска стоит применить </w:t>
      </w:r>
      <w:proofErr w:type="spellStart"/>
      <w:r>
        <w:t>DaemonSet</w:t>
      </w:r>
      <w:proofErr w:type="spellEnd"/>
      <w:r>
        <w:t xml:space="preserve">. Аналогично с </w:t>
      </w:r>
      <w:proofErr w:type="spellStart"/>
      <w:r>
        <w:t>HostPort</w:t>
      </w:r>
      <w:proofErr w:type="spellEnd"/>
      <w:r>
        <w:t>, чтобы избежать конфликта портов.</w:t>
      </w:r>
    </w:p>
    <w:p w14:paraId="7AE80C3C" w14:textId="77777777" w:rsidR="00B74803" w:rsidRDefault="006B7311">
      <w:pPr>
        <w:rPr>
          <w:b/>
          <w:bCs/>
        </w:rPr>
      </w:pPr>
      <w:r>
        <w:rPr>
          <w:b/>
          <w:bCs/>
        </w:rPr>
        <w:t>Что выбрать</w:t>
      </w:r>
    </w:p>
    <w:p w14:paraId="332A567B" w14:textId="77777777" w:rsidR="00B74803" w:rsidRDefault="006B7311">
      <w:r>
        <w:t xml:space="preserve">Если </w:t>
      </w:r>
      <w:proofErr w:type="spellStart"/>
      <w:r>
        <w:t>LoadBalancer</w:t>
      </w:r>
      <w:proofErr w:type="spellEnd"/>
      <w:r>
        <w:t xml:space="preserve"> есть на входе, выбирайте NodePort, если нет — </w:t>
      </w:r>
      <w:proofErr w:type="spellStart"/>
      <w:r>
        <w:t>HostPort</w:t>
      </w:r>
      <w:proofErr w:type="spellEnd"/>
      <w:r>
        <w:t xml:space="preserve"> и DNS </w:t>
      </w:r>
      <w:proofErr w:type="spellStart"/>
      <w:r>
        <w:t>Round</w:t>
      </w:r>
      <w:proofErr w:type="spellEnd"/>
      <w:r>
        <w:t xml:space="preserve"> </w:t>
      </w:r>
      <w:proofErr w:type="spellStart"/>
      <w:r>
        <w:t>Robin</w:t>
      </w:r>
      <w:proofErr w:type="spellEnd"/>
      <w:r>
        <w:t>. В тестовой песочнице можно попробовать Host Network, но на боевых проектах лучше так не экспериментировать.</w:t>
      </w:r>
    </w:p>
    <w:p w14:paraId="7A4469BF" w14:textId="77777777" w:rsidR="00B74803" w:rsidRDefault="00B74803"/>
    <w:p w14:paraId="2D99C604" w14:textId="77777777" w:rsidR="00B74803" w:rsidRDefault="00B74803"/>
    <w:p w14:paraId="7F4E4437" w14:textId="77777777" w:rsidR="00B74803" w:rsidRDefault="00B74803"/>
    <w:p w14:paraId="789BFE18" w14:textId="77777777" w:rsidR="00B74803" w:rsidRDefault="006B7311">
      <w:pPr>
        <w:rPr>
          <w:b/>
          <w:bCs/>
        </w:rPr>
      </w:pPr>
      <w:r>
        <w:rPr>
          <w:b/>
          <w:bCs/>
        </w:rPr>
        <w:t>Популярные контроллеры</w:t>
      </w:r>
    </w:p>
    <w:p w14:paraId="136FD256" w14:textId="77777777" w:rsidR="00B74803" w:rsidRDefault="006B7311">
      <w:pPr>
        <w:rPr>
          <w:b/>
          <w:bCs/>
        </w:rPr>
      </w:pPr>
      <w:proofErr w:type="spellStart"/>
      <w:r>
        <w:rPr>
          <w:b/>
          <w:bCs/>
        </w:rPr>
        <w:t>Ingress</w:t>
      </w:r>
      <w:proofErr w:type="spellEnd"/>
      <w:r>
        <w:rPr>
          <w:b/>
          <w:bCs/>
        </w:rPr>
        <w:t xml:space="preserve"> от Nginx Inc</w:t>
      </w:r>
    </w:p>
    <w:p w14:paraId="43E4EB35" w14:textId="77777777" w:rsidR="00B74803" w:rsidRDefault="006B7311">
      <w:r>
        <w:t xml:space="preserve">Это стабильное решение с обратной совместимостью, высокой скоростью и без </w:t>
      </w:r>
      <w:proofErr w:type="spellStart"/>
      <w:r>
        <w:t>Lua</w:t>
      </w:r>
      <w:proofErr w:type="spellEnd"/>
      <w:r>
        <w:t xml:space="preserve">-плагинов или других модулей. Бесплатная версия имеет ограниченную функциональность, а в полной реализованы </w:t>
      </w:r>
      <w:proofErr w:type="spellStart"/>
      <w:r>
        <w:t>realtime</w:t>
      </w:r>
      <w:proofErr w:type="spellEnd"/>
      <w:r>
        <w:t xml:space="preserve">-метрики, JWT-валидация, </w:t>
      </w:r>
      <w:proofErr w:type="spellStart"/>
      <w:r>
        <w:t>health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и другие инструменты. Есть поддержка TCP/UDP-трафика.</w:t>
      </w:r>
    </w:p>
    <w:p w14:paraId="40203269" w14:textId="77777777" w:rsidR="00B74803" w:rsidRDefault="006B7311">
      <w:pPr>
        <w:rPr>
          <w:b/>
          <w:bCs/>
        </w:rPr>
      </w:pPr>
      <w:proofErr w:type="spellStart"/>
      <w:r>
        <w:rPr>
          <w:b/>
          <w:bCs/>
        </w:rPr>
        <w:t>Traefik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Kubernetes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Ingress</w:t>
      </w:r>
      <w:proofErr w:type="spellEnd"/>
    </w:p>
    <w:p w14:paraId="2E3ABE09" w14:textId="77777777" w:rsidR="00B74803" w:rsidRDefault="006B7311">
      <w:r>
        <w:t xml:space="preserve">Решение создавалось для маршрутизации запросов микросервисов и их динамической среды. Благодаря этому </w:t>
      </w:r>
      <w:proofErr w:type="spellStart"/>
      <w:r>
        <w:t>Traefik</w:t>
      </w:r>
      <w:proofErr w:type="spellEnd"/>
      <w:r>
        <w:t xml:space="preserve"> получил поддержку разных методов балансировки, обновление конфигураций без перезагрузки, поддержку различных протоколов, REST API, </w:t>
      </w:r>
      <w:proofErr w:type="spellStart"/>
      <w:r>
        <w:t>web</w:t>
      </w:r>
      <w:proofErr w:type="spellEnd"/>
      <w:r>
        <w:t>-интерфейс и много других полезных фич.</w:t>
      </w:r>
    </w:p>
    <w:p w14:paraId="1E993B95" w14:textId="77777777" w:rsidR="00B74803" w:rsidRDefault="006B7311">
      <w:proofErr w:type="spellStart"/>
      <w:r>
        <w:t>Traefik</w:t>
      </w:r>
      <w:proofErr w:type="spellEnd"/>
      <w:r>
        <w:t xml:space="preserve"> из коробки поддерживает сертификаты </w:t>
      </w:r>
      <w:proofErr w:type="spellStart"/>
      <w:r>
        <w:t>Let’s</w:t>
      </w:r>
      <w:proofErr w:type="spellEnd"/>
      <w:r>
        <w:t xml:space="preserve"> </w:t>
      </w:r>
      <w:proofErr w:type="spellStart"/>
      <w:r>
        <w:t>Encrypt</w:t>
      </w:r>
      <w:proofErr w:type="spellEnd"/>
      <w:r>
        <w:t>, но для организации высокой доступности нуждается в создании собственного KV-хранилища.</w:t>
      </w:r>
    </w:p>
    <w:p w14:paraId="778F9493" w14:textId="77777777" w:rsidR="00B74803" w:rsidRDefault="006B7311">
      <w:pPr>
        <w:rPr>
          <w:b/>
          <w:bCs/>
        </w:rPr>
      </w:pPr>
      <w:proofErr w:type="spellStart"/>
      <w:r>
        <w:rPr>
          <w:b/>
          <w:bCs/>
        </w:rPr>
        <w:t>HAProxy</w:t>
      </w:r>
      <w:proofErr w:type="spellEnd"/>
    </w:p>
    <w:p w14:paraId="5A43B640" w14:textId="77777777" w:rsidR="00B74803" w:rsidRDefault="006B7311">
      <w:r>
        <w:lastRenderedPageBreak/>
        <w:t xml:space="preserve">Один из самых популярных инструментов, применяется не только как балансировщик, но и в качестве </w:t>
      </w:r>
      <w:proofErr w:type="spellStart"/>
      <w:r>
        <w:t>proxy</w:t>
      </w:r>
      <w:proofErr w:type="spellEnd"/>
      <w:r>
        <w:t xml:space="preserve">. Решение позволяет обновлять конфигурацию без потери трафика, service </w:t>
      </w:r>
      <w:proofErr w:type="spellStart"/>
      <w:r>
        <w:t>discovery</w:t>
      </w:r>
      <w:proofErr w:type="spellEnd"/>
      <w:r>
        <w:t xml:space="preserve"> на основе DNS, поддерживает динамическое конфигурирование через API. Шаблоны конфига полностью можно полностью отредактировать через смену CM, что достаточно удобно.</w:t>
      </w:r>
    </w:p>
    <w:p w14:paraId="72B38FFC" w14:textId="77777777" w:rsidR="00B74803" w:rsidRDefault="006B7311">
      <w:pPr>
        <w:rPr>
          <w:b/>
          <w:bCs/>
        </w:rPr>
      </w:pPr>
      <w:r>
        <w:rPr>
          <w:b/>
          <w:bCs/>
        </w:rPr>
        <w:t xml:space="preserve">Istio </w:t>
      </w:r>
      <w:proofErr w:type="spellStart"/>
      <w:r>
        <w:rPr>
          <w:b/>
          <w:bCs/>
        </w:rPr>
        <w:t>Ingress</w:t>
      </w:r>
      <w:proofErr w:type="spellEnd"/>
    </w:p>
    <w:p w14:paraId="6DA7B579" w14:textId="77777777" w:rsidR="00B74803" w:rsidRDefault="006B7311">
      <w:r>
        <w:t xml:space="preserve">Решение из разряда </w:t>
      </w:r>
      <w:proofErr w:type="spellStart"/>
      <w:r>
        <w:t>full</w:t>
      </w:r>
      <w:proofErr w:type="spellEnd"/>
      <w:r>
        <w:t xml:space="preserve"> service </w:t>
      </w:r>
      <w:proofErr w:type="spellStart"/>
      <w:r>
        <w:t>mesh</w:t>
      </w:r>
      <w:proofErr w:type="spellEnd"/>
      <w:r>
        <w:t xml:space="preserve">, которое полностью управляет трафиком в кластере. Проект разработан на базе </w:t>
      </w:r>
      <w:proofErr w:type="spellStart"/>
      <w:r>
        <w:rPr>
          <w:b/>
          <w:bCs/>
          <w:i/>
          <w:iCs/>
        </w:rPr>
        <w:t>Envoy</w:t>
      </w:r>
      <w:proofErr w:type="spellEnd"/>
      <w:r>
        <w:t xml:space="preserve"> и пропагандирует максимальную управляемость, масштабируемость и безопасность. Решение позволяет контролировать маршрутизацию, мониторинг, авторизацию доступов и балансировку нагрузки.</w:t>
      </w:r>
    </w:p>
    <w:p w14:paraId="55E9D7C5" w14:textId="77777777" w:rsidR="00B74803" w:rsidRDefault="00B74803"/>
    <w:p w14:paraId="0707814D" w14:textId="77777777" w:rsidR="00B74803" w:rsidRDefault="006B7311">
      <w:pPr>
        <w:pStyle w:val="Heading2"/>
        <w:rPr>
          <w:rStyle w:val="InternetLink"/>
        </w:rPr>
      </w:pPr>
      <w:hyperlink r:id="rId199">
        <w:r>
          <w:rPr>
            <w:rStyle w:val="Hyperlink"/>
          </w:rPr>
          <w:t>ISTI</w:t>
        </w:r>
        <w:bookmarkStart w:id="456" w:name="_Hlt161138897"/>
        <w:bookmarkStart w:id="457" w:name="_Hlt161138898"/>
        <w:r>
          <w:rPr>
            <w:rStyle w:val="Hyperlink"/>
          </w:rPr>
          <w:t>O</w:t>
        </w:r>
      </w:hyperlink>
      <w:bookmarkEnd w:id="456"/>
      <w:bookmarkEnd w:id="457"/>
    </w:p>
    <w:p w14:paraId="45F82D8E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t>Istio</w:t>
      </w:r>
      <w:r>
        <w:rPr>
          <w:rFonts w:ascii="Arial" w:hAnsi="Arial" w:cs="Arial"/>
          <w:color w:val="333333"/>
          <w:shd w:val="clear" w:color="auto" w:fill="FFFFFF"/>
        </w:rPr>
        <w:t xml:space="preserve"> — частный случай «сервисной сетки» (Service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Mesh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)</w:t>
      </w:r>
    </w:p>
    <w:p w14:paraId="5CF87E78" w14:textId="77777777" w:rsidR="00B74803" w:rsidRDefault="006B7311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t xml:space="preserve">Service 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FFFFF"/>
        </w:rPr>
        <w:t>Mesh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дает набор «кирпичей», из которых мы можем собирать собственные паттерны управления сетью. По-другому: Service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Mesh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— это фреймворк для управления любым TCP-трафиком с собственным декларативном языком. А в качестве бонуса Service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Mesh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предлагает дополнительные возможности для мониторинга (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observability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).</w:t>
      </w:r>
    </w:p>
    <w:p w14:paraId="4418B249" w14:textId="77777777" w:rsidR="00B74803" w:rsidRDefault="00B74803">
      <w:pPr>
        <w:rPr>
          <w:ins w:id="458" w:author="Дмитрий Сафронов" w:date="2024-03-13T08:59:00Z"/>
          <w:rFonts w:ascii="Arial" w:hAnsi="Arial" w:cs="Arial"/>
          <w:color w:val="333333"/>
          <w:shd w:val="clear" w:color="auto" w:fill="FFFFFF"/>
        </w:rPr>
      </w:pPr>
    </w:p>
    <w:p w14:paraId="027C7B8E" w14:textId="77777777" w:rsidR="00B74803" w:rsidRDefault="006B7311">
      <w:pPr>
        <w:pStyle w:val="Heading2"/>
        <w:rPr>
          <w:ins w:id="459" w:author="Дмитрий Сафронов" w:date="2024-03-13T08:59:00Z"/>
          <w:rStyle w:val="InternetLink"/>
        </w:rPr>
      </w:pPr>
      <w:ins w:id="460" w:author="Дмитрий Сафронов" w:date="2024-03-13T08:59:00Z">
        <w:r>
          <w:rPr>
            <w:rStyle w:val="InternetLink"/>
          </w:rPr>
          <w:t>HELM</w:t>
        </w:r>
      </w:ins>
    </w:p>
    <w:p w14:paraId="7C9CB2AD" w14:textId="77777777" w:rsidR="00B74803" w:rsidRDefault="00B74803">
      <w:pPr>
        <w:rPr>
          <w:ins w:id="461" w:author="Дмитрий Сафронов" w:date="2024-03-13T08:59:00Z"/>
        </w:rPr>
      </w:pPr>
    </w:p>
    <w:p w14:paraId="227F8A9E" w14:textId="77777777" w:rsidR="00B74803" w:rsidRDefault="006B7311">
      <w:pPr>
        <w:rPr>
          <w:ins w:id="462" w:author="Дмитрий Сафронов" w:date="2024-03-13T08:59:00Z"/>
        </w:rPr>
      </w:pPr>
      <w:proofErr w:type="gramStart"/>
      <w:ins w:id="463" w:author="Дмитрий Сафронов" w:date="2024-03-13T08:59:00Z">
        <w:r>
          <w:rPr>
            <w:lang w:val="en-US"/>
          </w:rPr>
          <w:t>helm</w:t>
        </w:r>
        <w:r>
          <w:t xml:space="preserve">  </w:t>
        </w:r>
        <w:r>
          <w:rPr>
            <w:lang w:val="en-US"/>
          </w:rPr>
          <w:t>list</w:t>
        </w:r>
        <w:proofErr w:type="gramEnd"/>
        <w:r>
          <w:tab/>
        </w:r>
        <w:r>
          <w:tab/>
        </w:r>
        <w:r>
          <w:tab/>
          <w:t xml:space="preserve">- показать, что инсталлировано через </w:t>
        </w:r>
        <w:r>
          <w:rPr>
            <w:lang w:val="en-US"/>
          </w:rPr>
          <w:t>helm</w:t>
        </w:r>
      </w:ins>
    </w:p>
    <w:p w14:paraId="11F58BDE" w14:textId="77777777" w:rsidR="00B74803" w:rsidRDefault="006B7311">
      <w:pPr>
        <w:rPr>
          <w:ins w:id="464" w:author="Дмитрий Сафронов" w:date="2024-03-13T08:59:00Z"/>
          <w:lang w:val="en-US"/>
        </w:rPr>
      </w:pPr>
      <w:ins w:id="465" w:author="Дмитрий Сафронов" w:date="2024-03-13T08:59:00Z">
        <w:r>
          <w:rPr>
            <w:lang w:val="en-US"/>
          </w:rPr>
          <w:t>helm install &lt;app&gt; &lt;directory&gt;</w:t>
        </w:r>
        <w:r>
          <w:rPr>
            <w:lang w:val="en-US"/>
          </w:rPr>
          <w:tab/>
          <w:t xml:space="preserve">- </w:t>
        </w:r>
        <w:r>
          <w:t>инсталлировать</w:t>
        </w:r>
        <w:r>
          <w:rPr>
            <w:lang w:val="en-US"/>
          </w:rPr>
          <w:t xml:space="preserve"> </w:t>
        </w:r>
        <w:r>
          <w:t>чарт</w:t>
        </w:r>
      </w:ins>
    </w:p>
    <w:p w14:paraId="14038D88" w14:textId="77777777" w:rsidR="00B74803" w:rsidRDefault="006B7311">
      <w:pPr>
        <w:rPr>
          <w:ins w:id="466" w:author="Дмитрий Сафронов" w:date="2024-03-13T08:59:00Z"/>
          <w:lang w:val="en-US"/>
        </w:rPr>
      </w:pPr>
      <w:ins w:id="467" w:author="Дмитрий Сафронов" w:date="2024-03-13T08:59:00Z">
        <w:r>
          <w:rPr>
            <w:lang w:val="en-US"/>
          </w:rPr>
          <w:t>helm package &lt;directory&gt;</w:t>
        </w:r>
        <w:r>
          <w:rPr>
            <w:lang w:val="en-US"/>
          </w:rPr>
          <w:tab/>
        </w:r>
        <w:r>
          <w:rPr>
            <w:lang w:val="en-US"/>
          </w:rPr>
          <w:tab/>
          <w:t xml:space="preserve">- </w:t>
        </w:r>
        <w:r>
          <w:t>архивировать</w:t>
        </w:r>
        <w:r>
          <w:rPr>
            <w:lang w:val="en-US"/>
          </w:rPr>
          <w:t xml:space="preserve"> </w:t>
        </w:r>
        <w:r>
          <w:t>в</w:t>
        </w:r>
        <w:r>
          <w:rPr>
            <w:lang w:val="en-US"/>
          </w:rPr>
          <w:t xml:space="preserve"> </w:t>
        </w:r>
        <w:r>
          <w:t>файл</w:t>
        </w:r>
      </w:ins>
    </w:p>
    <w:p w14:paraId="675951A0" w14:textId="77777777" w:rsidR="00B74803" w:rsidRDefault="006B7311">
      <w:pPr>
        <w:rPr>
          <w:lang w:val="en-US"/>
        </w:rPr>
      </w:pPr>
      <w:ins w:id="468" w:author="Дмитрий Сафронов" w:date="2024-03-13T08:59:00Z">
        <w:r>
          <w:rPr>
            <w:lang w:val="en-US"/>
          </w:rPr>
          <w:t>helm delete &lt;app&gt;</w:t>
        </w:r>
        <w:r>
          <w:rPr>
            <w:lang w:val="en-US"/>
          </w:rPr>
          <w:tab/>
        </w:r>
        <w:r>
          <w:rPr>
            <w:lang w:val="en-US"/>
          </w:rPr>
          <w:tab/>
          <w:t xml:space="preserve">- </w:t>
        </w:r>
        <w:r>
          <w:t>удалить</w:t>
        </w:r>
        <w:r>
          <w:rPr>
            <w:lang w:val="en-US"/>
          </w:rPr>
          <w:t xml:space="preserve"> </w:t>
        </w:r>
        <w:r>
          <w:t>чарт</w:t>
        </w:r>
      </w:ins>
    </w:p>
    <w:p w14:paraId="3C72E67A" w14:textId="77777777" w:rsidR="009F7052" w:rsidRDefault="009F7052">
      <w:pPr>
        <w:rPr>
          <w:lang w:val="en-US"/>
        </w:rPr>
      </w:pPr>
    </w:p>
    <w:p w14:paraId="75AFC661" w14:textId="77777777" w:rsidR="009F7052" w:rsidRDefault="009F7052">
      <w:pPr>
        <w:rPr>
          <w:lang w:val="en-US"/>
        </w:rPr>
      </w:pPr>
    </w:p>
    <w:p w14:paraId="6D46A298" w14:textId="1EF78038" w:rsidR="009F7052" w:rsidRDefault="009F7052" w:rsidP="009F7052">
      <w:pPr>
        <w:pStyle w:val="Heading2"/>
        <w:rPr>
          <w:rStyle w:val="InternetLink"/>
          <w:lang w:val="en-US"/>
        </w:rPr>
      </w:pPr>
      <w:r w:rsidRPr="009F7052">
        <w:rPr>
          <w:rStyle w:val="InternetLink"/>
        </w:rPr>
        <w:t>AWS</w:t>
      </w:r>
    </w:p>
    <w:p w14:paraId="32921656" w14:textId="77777777" w:rsidR="009F7052" w:rsidRDefault="009F7052" w:rsidP="009F7052">
      <w:pPr>
        <w:rPr>
          <w:lang w:val="en-US"/>
        </w:rPr>
      </w:pPr>
    </w:p>
    <w:p w14:paraId="3AF0AE43" w14:textId="67839308" w:rsidR="009F7052" w:rsidRPr="00D402CB" w:rsidRDefault="009F7052" w:rsidP="009F7052">
      <w:r>
        <w:rPr>
          <w:lang w:val="en-US"/>
        </w:rPr>
        <w:t>S3 Buckets</w:t>
      </w:r>
    </w:p>
    <w:p w14:paraId="22B67C5C" w14:textId="59D7E8F5" w:rsidR="009F7052" w:rsidRDefault="009F7052" w:rsidP="009F7052">
      <w:pPr>
        <w:rPr>
          <w:lang w:val="en-US"/>
        </w:rPr>
      </w:pPr>
      <w:r w:rsidRPr="009F7052">
        <w:rPr>
          <w:noProof/>
          <w:lang w:val="en-US"/>
        </w:rPr>
        <w:drawing>
          <wp:inline distT="0" distB="0" distL="0" distR="0" wp14:anchorId="4B10DE76" wp14:editId="07F400ED">
            <wp:extent cx="6393180" cy="2976880"/>
            <wp:effectExtent l="0" t="0" r="0" b="0"/>
            <wp:docPr id="68895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57312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3163" w14:textId="77777777" w:rsidR="00D402CB" w:rsidRDefault="00D402CB" w:rsidP="009F7052">
      <w:pPr>
        <w:rPr>
          <w:lang w:val="en-US"/>
        </w:rPr>
      </w:pPr>
    </w:p>
    <w:p w14:paraId="5118BE91" w14:textId="4EEAC2A1" w:rsidR="00D402CB" w:rsidRPr="00E753EA" w:rsidRDefault="00D402CB" w:rsidP="00D402CB">
      <w:pPr>
        <w:shd w:val="clear" w:color="auto" w:fill="FFFFFF"/>
        <w:spacing w:before="480" w:after="0" w:line="240" w:lineRule="auto"/>
        <w:outlineLvl w:val="3"/>
        <w:rPr>
          <w:rFonts w:ascii="Fira Sans" w:eastAsia="Times New Roman" w:hAnsi="Fira Sans" w:cs="Times New Roman"/>
          <w:color w:val="333333"/>
          <w:sz w:val="24"/>
          <w:szCs w:val="24"/>
          <w:lang w:val="en-US" w:eastAsia="ru-RU"/>
        </w:rPr>
      </w:pPr>
      <w:r w:rsidRPr="00E753EA">
        <w:rPr>
          <w:rFonts w:ascii="Fira Sans" w:eastAsia="Times New Roman" w:hAnsi="Fira Sans" w:cs="Times New Roman"/>
          <w:color w:val="333333"/>
          <w:sz w:val="24"/>
          <w:szCs w:val="24"/>
          <w:lang w:val="en-US" w:eastAsia="ru-RU"/>
        </w:rPr>
        <w:lastRenderedPageBreak/>
        <w:t>Instance types</w:t>
      </w:r>
    </w:p>
    <w:p w14:paraId="79D1B074" w14:textId="77777777" w:rsidR="00D402CB" w:rsidRDefault="00D402CB" w:rsidP="009F7052">
      <w:pPr>
        <w:rPr>
          <w:lang w:val="en-US"/>
        </w:rPr>
      </w:pPr>
    </w:p>
    <w:p w14:paraId="119B6B71" w14:textId="1F3971DB" w:rsidR="00D402CB" w:rsidRDefault="00D402CB" w:rsidP="009F7052">
      <w:pPr>
        <w:rPr>
          <w:lang w:val="en-US"/>
        </w:rPr>
      </w:pPr>
      <w:r>
        <w:rPr>
          <w:lang w:val="en-US"/>
        </w:rPr>
        <w:t>T – General Purpose</w:t>
      </w:r>
    </w:p>
    <w:p w14:paraId="577541C4" w14:textId="7B292F38" w:rsidR="00D402CB" w:rsidRDefault="00D402CB" w:rsidP="009F7052">
      <w:pPr>
        <w:rPr>
          <w:lang w:val="en-US"/>
        </w:rPr>
      </w:pPr>
      <w:r>
        <w:rPr>
          <w:lang w:val="en-US"/>
        </w:rPr>
        <w:t>M – General Purpose</w:t>
      </w:r>
    </w:p>
    <w:p w14:paraId="4BDEDAFC" w14:textId="470A12EF" w:rsidR="00D402CB" w:rsidRDefault="00D402CB" w:rsidP="009F7052">
      <w:pPr>
        <w:rPr>
          <w:lang w:val="en-US"/>
        </w:rPr>
      </w:pPr>
      <w:r>
        <w:rPr>
          <w:lang w:val="en-US"/>
        </w:rPr>
        <w:t>C – Compute Optimized</w:t>
      </w:r>
    </w:p>
    <w:p w14:paraId="59CF0917" w14:textId="34105590" w:rsidR="00D402CB" w:rsidRDefault="00D402CB" w:rsidP="009F7052">
      <w:pPr>
        <w:rPr>
          <w:lang w:val="en-US"/>
        </w:rPr>
      </w:pPr>
      <w:r>
        <w:rPr>
          <w:lang w:val="en-US"/>
        </w:rPr>
        <w:t>F – FPGA Optimized</w:t>
      </w:r>
    </w:p>
    <w:p w14:paraId="6D00C266" w14:textId="58B65FD2" w:rsidR="00D402CB" w:rsidRDefault="00D402CB" w:rsidP="009F7052">
      <w:pPr>
        <w:rPr>
          <w:lang w:val="en-US"/>
        </w:rPr>
      </w:pPr>
      <w:proofErr w:type="gramStart"/>
      <w:r>
        <w:rPr>
          <w:lang w:val="en-US"/>
        </w:rPr>
        <w:t>G,P</w:t>
      </w:r>
      <w:proofErr w:type="gramEnd"/>
      <w:r>
        <w:rPr>
          <w:lang w:val="en-US"/>
        </w:rPr>
        <w:t xml:space="preserve"> – GPU Optimized</w:t>
      </w:r>
    </w:p>
    <w:p w14:paraId="3AC7E35E" w14:textId="147D14A8" w:rsidR="00D402CB" w:rsidRDefault="00D402CB" w:rsidP="009F7052">
      <w:pPr>
        <w:rPr>
          <w:lang w:val="en-US"/>
        </w:rPr>
      </w:pPr>
      <w:proofErr w:type="gramStart"/>
      <w:r>
        <w:rPr>
          <w:lang w:val="en-US"/>
        </w:rPr>
        <w:t>X,R</w:t>
      </w:r>
      <w:proofErr w:type="gramEnd"/>
      <w:r>
        <w:rPr>
          <w:lang w:val="en-US"/>
        </w:rPr>
        <w:t xml:space="preserve"> – RAM Optimized</w:t>
      </w:r>
    </w:p>
    <w:p w14:paraId="74D5B5F6" w14:textId="0EB31B9A" w:rsidR="00D402CB" w:rsidRDefault="00D402CB" w:rsidP="009F7052">
      <w:pPr>
        <w:rPr>
          <w:lang w:val="en-US"/>
        </w:rPr>
      </w:pPr>
      <w:proofErr w:type="gramStart"/>
      <w:r>
        <w:rPr>
          <w:lang w:val="en-US"/>
        </w:rPr>
        <w:t>D,I</w:t>
      </w:r>
      <w:proofErr w:type="gramEnd"/>
      <w:r>
        <w:rPr>
          <w:lang w:val="en-US"/>
        </w:rPr>
        <w:t xml:space="preserve"> – Storage Optimized</w:t>
      </w:r>
    </w:p>
    <w:p w14:paraId="31243FAF" w14:textId="6F63C072" w:rsidR="00D402CB" w:rsidRDefault="00D402CB" w:rsidP="00D402CB">
      <w:pPr>
        <w:shd w:val="clear" w:color="auto" w:fill="FFFFFF"/>
        <w:spacing w:before="480" w:after="0" w:line="240" w:lineRule="auto"/>
        <w:outlineLvl w:val="3"/>
        <w:rPr>
          <w:rFonts w:ascii="Fira Sans" w:eastAsia="Times New Roman" w:hAnsi="Fira Sans" w:cs="Times New Roman"/>
          <w:color w:val="333333"/>
          <w:sz w:val="24"/>
          <w:szCs w:val="24"/>
          <w:lang w:val="en-US" w:eastAsia="ru-RU"/>
        </w:rPr>
      </w:pPr>
      <w:r w:rsidRPr="00E753EA">
        <w:rPr>
          <w:rFonts w:ascii="Fira Sans" w:eastAsia="Times New Roman" w:hAnsi="Fira Sans" w:cs="Times New Roman"/>
          <w:color w:val="333333"/>
          <w:sz w:val="24"/>
          <w:szCs w:val="24"/>
          <w:lang w:val="en-US" w:eastAsia="ru-RU"/>
        </w:rPr>
        <w:t>EBS – Elastic Block Storage</w:t>
      </w:r>
    </w:p>
    <w:p w14:paraId="44C438EF" w14:textId="77777777" w:rsidR="00D402CB" w:rsidRDefault="00D402CB" w:rsidP="00D402CB">
      <w:pPr>
        <w:rPr>
          <w:rFonts w:ascii="Fira Sans" w:eastAsia="Times New Roman" w:hAnsi="Fira Sans" w:cs="Times New Roman"/>
          <w:color w:val="333333"/>
          <w:sz w:val="24"/>
          <w:szCs w:val="24"/>
          <w:lang w:val="en-US" w:eastAsia="ru-RU"/>
        </w:rPr>
      </w:pPr>
    </w:p>
    <w:p w14:paraId="408A05A7" w14:textId="2B4ACAF8" w:rsidR="00D402CB" w:rsidRPr="009B4813" w:rsidRDefault="00D402CB" w:rsidP="00D402CB">
      <w:pPr>
        <w:rPr>
          <w:lang w:val="en-US"/>
        </w:rPr>
      </w:pPr>
      <w:r w:rsidRPr="009B4813">
        <w:rPr>
          <w:lang w:val="en-US"/>
        </w:rPr>
        <w:t>Roo</w:t>
      </w:r>
      <w:r w:rsidR="009B4813">
        <w:rPr>
          <w:lang w:val="en-US"/>
        </w:rPr>
        <w:t>t</w:t>
      </w:r>
      <w:r w:rsidRPr="009B4813">
        <w:rPr>
          <w:lang w:val="en-US"/>
        </w:rPr>
        <w:t xml:space="preserve"> Boot:</w:t>
      </w:r>
    </w:p>
    <w:p w14:paraId="7F4FD8D5" w14:textId="4B73B61D" w:rsidR="00D402CB" w:rsidRPr="009B4813" w:rsidRDefault="00D402CB" w:rsidP="00D402CB">
      <w:pPr>
        <w:rPr>
          <w:lang w:val="en-US"/>
        </w:rPr>
      </w:pPr>
      <w:r w:rsidRPr="009B4813">
        <w:rPr>
          <w:lang w:val="en-US"/>
        </w:rPr>
        <w:tab/>
        <w:t>General Purpose SSD (</w:t>
      </w:r>
      <w:r w:rsidR="00DE0E9C" w:rsidRPr="009B4813">
        <w:rPr>
          <w:lang w:val="en-US"/>
        </w:rPr>
        <w:t>gp2</w:t>
      </w:r>
      <w:r w:rsidRPr="009B4813">
        <w:rPr>
          <w:lang w:val="en-US"/>
        </w:rPr>
        <w:t>)</w:t>
      </w:r>
      <w:r w:rsidR="00DE0E9C" w:rsidRPr="009B4813">
        <w:rPr>
          <w:lang w:val="en-US"/>
        </w:rPr>
        <w:t xml:space="preserve"> 100 – 3000 </w:t>
      </w:r>
      <w:proofErr w:type="spellStart"/>
      <w:r w:rsidR="00DE0E9C" w:rsidRPr="009B4813">
        <w:rPr>
          <w:lang w:val="en-US"/>
        </w:rPr>
        <w:t>iops</w:t>
      </w:r>
      <w:proofErr w:type="spellEnd"/>
      <w:r w:rsidR="00DE0E9C" w:rsidRPr="009B4813">
        <w:rPr>
          <w:lang w:val="en-US"/>
        </w:rPr>
        <w:t xml:space="preserve"> / (gp3) 3000 - 16000 </w:t>
      </w:r>
      <w:proofErr w:type="spellStart"/>
      <w:r w:rsidR="00DE0E9C" w:rsidRPr="009B4813">
        <w:rPr>
          <w:lang w:val="en-US"/>
        </w:rPr>
        <w:t>iops</w:t>
      </w:r>
      <w:proofErr w:type="spellEnd"/>
    </w:p>
    <w:p w14:paraId="03A5151A" w14:textId="289709BA" w:rsidR="00DE0E9C" w:rsidRPr="009B4813" w:rsidRDefault="00DE0E9C" w:rsidP="00D402CB">
      <w:pPr>
        <w:rPr>
          <w:lang w:val="en-US"/>
        </w:rPr>
      </w:pPr>
      <w:r w:rsidRPr="009B4813">
        <w:rPr>
          <w:lang w:val="en-US"/>
        </w:rPr>
        <w:tab/>
        <w:t xml:space="preserve">Provisioned IOPS SSD (io1) from 400 </w:t>
      </w:r>
      <w:proofErr w:type="spellStart"/>
      <w:r w:rsidRPr="009B4813">
        <w:rPr>
          <w:lang w:val="en-US"/>
        </w:rPr>
        <w:t>iops</w:t>
      </w:r>
      <w:proofErr w:type="spellEnd"/>
      <w:r w:rsidRPr="009B4813">
        <w:rPr>
          <w:lang w:val="en-US"/>
        </w:rPr>
        <w:t xml:space="preserve"> / (io2) from 4000 </w:t>
      </w:r>
      <w:proofErr w:type="spellStart"/>
      <w:r w:rsidRPr="009B4813">
        <w:rPr>
          <w:lang w:val="en-US"/>
        </w:rPr>
        <w:t>iops</w:t>
      </w:r>
      <w:proofErr w:type="spellEnd"/>
    </w:p>
    <w:p w14:paraId="70DC1D1E" w14:textId="6F4B19D1" w:rsidR="00DE0E9C" w:rsidRDefault="00DE0E9C" w:rsidP="009B4813">
      <w:pPr>
        <w:ind w:firstLine="708"/>
        <w:rPr>
          <w:lang w:val="en-US"/>
        </w:rPr>
      </w:pPr>
      <w:r w:rsidRPr="009B4813">
        <w:rPr>
          <w:lang w:val="en-US"/>
        </w:rPr>
        <w:t>Magnetic (</w:t>
      </w:r>
      <w:proofErr w:type="spellStart"/>
      <w:r w:rsidRPr="009B4813">
        <w:rPr>
          <w:lang w:val="en-US"/>
        </w:rPr>
        <w:t>standart</w:t>
      </w:r>
      <w:proofErr w:type="spellEnd"/>
      <w:r w:rsidRPr="009B4813">
        <w:rPr>
          <w:lang w:val="en-US"/>
        </w:rPr>
        <w:t>) up to 1 TB</w:t>
      </w:r>
    </w:p>
    <w:p w14:paraId="5315BA17" w14:textId="25811AD7" w:rsidR="009B4813" w:rsidRDefault="009B4813" w:rsidP="009B4813">
      <w:pPr>
        <w:rPr>
          <w:lang w:val="en-US"/>
        </w:rPr>
      </w:pPr>
      <w:r>
        <w:rPr>
          <w:lang w:val="en-US"/>
        </w:rPr>
        <w:t>Other:</w:t>
      </w:r>
    </w:p>
    <w:p w14:paraId="5315F30D" w14:textId="46B8C00E" w:rsidR="009B4813" w:rsidRDefault="009B4813" w:rsidP="009B4813">
      <w:pPr>
        <w:rPr>
          <w:lang w:val="en-US"/>
        </w:rPr>
      </w:pPr>
      <w:r>
        <w:rPr>
          <w:lang w:val="en-US"/>
        </w:rPr>
        <w:tab/>
        <w:t>Cold HDD (sc1)</w:t>
      </w:r>
    </w:p>
    <w:p w14:paraId="54DD39D2" w14:textId="63750C80" w:rsidR="009B4813" w:rsidRPr="009B4813" w:rsidRDefault="009B4813" w:rsidP="009B4813">
      <w:pPr>
        <w:rPr>
          <w:lang w:val="en-US"/>
        </w:rPr>
      </w:pPr>
      <w:r>
        <w:rPr>
          <w:lang w:val="en-US"/>
        </w:rPr>
        <w:tab/>
        <w:t>Throughput Optimized HDD (st1)</w:t>
      </w:r>
    </w:p>
    <w:p w14:paraId="50ABA29A" w14:textId="77777777" w:rsidR="009B4813" w:rsidRDefault="009B4813" w:rsidP="006B7311">
      <w:pPr>
        <w:rPr>
          <w:rFonts w:ascii="Fira Sans" w:eastAsia="Times New Roman" w:hAnsi="Fira Sans" w:cs="Times New Roman"/>
          <w:color w:val="333333"/>
          <w:sz w:val="24"/>
          <w:szCs w:val="24"/>
          <w:lang w:val="en-US" w:eastAsia="ru-RU"/>
        </w:rPr>
      </w:pPr>
    </w:p>
    <w:p w14:paraId="3F029E86" w14:textId="3C436431" w:rsidR="006B7311" w:rsidRDefault="006B7311" w:rsidP="006B7311">
      <w:pPr>
        <w:rPr>
          <w:rFonts w:ascii="Fira Sans" w:eastAsia="Times New Roman" w:hAnsi="Fira Sans" w:cs="Times New Roman"/>
          <w:color w:val="333333"/>
          <w:sz w:val="24"/>
          <w:szCs w:val="24"/>
          <w:lang w:val="en-US" w:eastAsia="ru-RU"/>
        </w:rPr>
      </w:pPr>
      <w:hyperlink r:id="rId201" w:history="1">
        <w:r w:rsidRPr="006B7311">
          <w:rPr>
            <w:rStyle w:val="Hyperlink"/>
            <w:rFonts w:ascii="Fira Sans" w:eastAsia="Times New Roman" w:hAnsi="Fira Sans" w:cs="Times New Roman"/>
            <w:sz w:val="24"/>
            <w:szCs w:val="24"/>
            <w:lang w:val="en-US" w:eastAsia="ru-RU"/>
          </w:rPr>
          <w:t>attaching-and-mounting-existing-ebs-volume-to-ec2-instance-filesystem</w:t>
        </w:r>
      </w:hyperlink>
    </w:p>
    <w:p w14:paraId="561996D8" w14:textId="77777777" w:rsidR="008072FF" w:rsidRDefault="008072FF" w:rsidP="006B7311">
      <w:pPr>
        <w:rPr>
          <w:rFonts w:ascii="Fira Sans" w:eastAsia="Times New Roman" w:hAnsi="Fira Sans" w:cs="Times New Roman"/>
          <w:color w:val="333333"/>
          <w:sz w:val="24"/>
          <w:szCs w:val="24"/>
          <w:lang w:val="en-US" w:eastAsia="ru-RU"/>
        </w:rPr>
      </w:pPr>
    </w:p>
    <w:p w14:paraId="33A93654" w14:textId="2B4E3075" w:rsidR="003B2E2F" w:rsidRDefault="003B2E2F" w:rsidP="003B2E2F">
      <w:pPr>
        <w:shd w:val="clear" w:color="auto" w:fill="FFFFFF"/>
        <w:spacing w:before="480" w:after="0" w:line="240" w:lineRule="auto"/>
        <w:outlineLvl w:val="3"/>
        <w:rPr>
          <w:rFonts w:ascii="Fira Sans" w:eastAsia="Times New Roman" w:hAnsi="Fira Sans" w:cs="Times New Roman"/>
          <w:color w:val="333333"/>
          <w:sz w:val="24"/>
          <w:szCs w:val="24"/>
          <w:lang w:val="en-US" w:eastAsia="ru-RU"/>
        </w:rPr>
      </w:pPr>
      <w:r>
        <w:rPr>
          <w:rFonts w:ascii="Fira Sans" w:eastAsia="Times New Roman" w:hAnsi="Fira Sans" w:cs="Times New Roman"/>
          <w:color w:val="333333"/>
          <w:sz w:val="24"/>
          <w:szCs w:val="24"/>
          <w:lang w:val="en-US" w:eastAsia="ru-RU"/>
        </w:rPr>
        <w:t>VPC – Virtual Private Cloud</w:t>
      </w:r>
    </w:p>
    <w:p w14:paraId="6504ACB5" w14:textId="77777777" w:rsidR="003B2E2F" w:rsidRPr="003B2E2F" w:rsidRDefault="003B2E2F" w:rsidP="003B2E2F">
      <w:pPr>
        <w:rPr>
          <w:lang w:val="en-US"/>
        </w:rPr>
      </w:pPr>
    </w:p>
    <w:p w14:paraId="7F4BD9A1" w14:textId="1BFC5AB9" w:rsidR="003B2E2F" w:rsidRDefault="003B2E2F" w:rsidP="003B2E2F">
      <w:pPr>
        <w:rPr>
          <w:lang w:val="en-US"/>
        </w:rPr>
      </w:pPr>
      <w:r>
        <w:rPr>
          <w:lang w:val="en-US"/>
        </w:rPr>
        <w:t>VPC CIDR block</w:t>
      </w:r>
    </w:p>
    <w:p w14:paraId="6A416567" w14:textId="46CE2790" w:rsidR="003B2E2F" w:rsidRDefault="003B2E2F" w:rsidP="003B2E2F">
      <w:pPr>
        <w:rPr>
          <w:lang w:val="en-US"/>
        </w:rPr>
      </w:pPr>
      <w:r w:rsidRPr="003B2E2F">
        <w:rPr>
          <w:b/>
          <w:lang w:val="en-US"/>
        </w:rPr>
        <w:t>10.0.0.0/16</w:t>
      </w:r>
      <w:r>
        <w:rPr>
          <w:lang w:val="en-US"/>
        </w:rPr>
        <w:t xml:space="preserve"> – 65536 IP addresses -5 IP addresses reserved by AWS</w:t>
      </w:r>
      <w:r>
        <w:rPr>
          <w:lang w:val="en-US"/>
        </w:rPr>
        <w:tab/>
        <w:t>-max</w:t>
      </w:r>
    </w:p>
    <w:p w14:paraId="5605D71E" w14:textId="61394971" w:rsidR="003B2E2F" w:rsidRDefault="003B2E2F" w:rsidP="003B2E2F">
      <w:pPr>
        <w:rPr>
          <w:lang w:val="en-US"/>
        </w:rPr>
      </w:pPr>
      <w:r w:rsidRPr="003B2E2F">
        <w:rPr>
          <w:b/>
          <w:lang w:val="en-US"/>
        </w:rPr>
        <w:t>10.0.0.0/24</w:t>
      </w:r>
      <w:r>
        <w:rPr>
          <w:lang w:val="en-US"/>
        </w:rPr>
        <w:t xml:space="preserve"> – 254 IP addresses -5 IP addresses reserved by AWS</w:t>
      </w:r>
    </w:p>
    <w:p w14:paraId="7B08590C" w14:textId="18AD6F36" w:rsidR="003B2E2F" w:rsidRDefault="003B2E2F" w:rsidP="003B2E2F">
      <w:pPr>
        <w:rPr>
          <w:lang w:val="en-US"/>
        </w:rPr>
      </w:pPr>
      <w:r w:rsidRPr="003B2E2F">
        <w:rPr>
          <w:b/>
          <w:lang w:val="en-US"/>
        </w:rPr>
        <w:t>10.0.0.0/28</w:t>
      </w:r>
      <w:r>
        <w:rPr>
          <w:lang w:val="en-US"/>
        </w:rPr>
        <w:t xml:space="preserve"> – 16 IP addresses -5 IP addresses reserved by AWS</w:t>
      </w:r>
      <w:r>
        <w:rPr>
          <w:lang w:val="en-US"/>
        </w:rPr>
        <w:tab/>
        <w:t>-min</w:t>
      </w:r>
    </w:p>
    <w:p w14:paraId="17C8132B" w14:textId="77777777" w:rsidR="002A3E86" w:rsidRDefault="002A3E86" w:rsidP="003B2E2F">
      <w:pPr>
        <w:rPr>
          <w:lang w:val="en-US"/>
        </w:rPr>
      </w:pPr>
    </w:p>
    <w:p w14:paraId="57FFC87C" w14:textId="1DCF1D7F" w:rsidR="002A3E86" w:rsidRPr="003B2E2F" w:rsidRDefault="002A3E86" w:rsidP="003B2E2F">
      <w:pPr>
        <w:rPr>
          <w:lang w:val="en-US"/>
        </w:rPr>
      </w:pPr>
      <w:r w:rsidRPr="002A3E86">
        <w:rPr>
          <w:noProof/>
          <w:lang w:val="en-US"/>
        </w:rPr>
        <w:lastRenderedPageBreak/>
        <w:drawing>
          <wp:inline distT="0" distB="0" distL="0" distR="0" wp14:anchorId="2DAB5B18" wp14:editId="42DA2E49">
            <wp:extent cx="6393180" cy="3895725"/>
            <wp:effectExtent l="0" t="0" r="7620" b="9525"/>
            <wp:docPr id="137465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5207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CB8C" w14:textId="04BA74E8" w:rsidR="008072FF" w:rsidRDefault="008072FF" w:rsidP="008072FF">
      <w:pPr>
        <w:shd w:val="clear" w:color="auto" w:fill="FFFFFF"/>
        <w:spacing w:before="480" w:after="0" w:line="240" w:lineRule="auto"/>
        <w:outlineLvl w:val="3"/>
        <w:rPr>
          <w:rFonts w:ascii="Fira Sans" w:eastAsia="Times New Roman" w:hAnsi="Fira Sans" w:cs="Times New Roman"/>
          <w:color w:val="333333"/>
          <w:sz w:val="24"/>
          <w:szCs w:val="24"/>
          <w:lang w:val="en-US" w:eastAsia="ru-RU"/>
        </w:rPr>
      </w:pPr>
      <w:r w:rsidRPr="00E753EA">
        <w:rPr>
          <w:rFonts w:ascii="Fira Sans" w:eastAsia="Times New Roman" w:hAnsi="Fira Sans" w:cs="Times New Roman"/>
          <w:color w:val="333333"/>
          <w:sz w:val="24"/>
          <w:szCs w:val="24"/>
          <w:lang w:val="en-US" w:eastAsia="ru-RU"/>
        </w:rPr>
        <w:t xml:space="preserve">AWS - </w:t>
      </w:r>
      <w:r w:rsidRPr="00E753EA">
        <w:rPr>
          <w:rFonts w:ascii="Fira Sans" w:eastAsia="Times New Roman" w:hAnsi="Fira Sans" w:cs="Times New Roman"/>
          <w:b/>
          <w:bCs/>
          <w:color w:val="333333"/>
          <w:sz w:val="24"/>
          <w:szCs w:val="24"/>
          <w:lang w:val="en-US" w:eastAsia="ru-RU"/>
        </w:rPr>
        <w:t>SQS</w:t>
      </w:r>
      <w:r w:rsidRPr="00E753EA">
        <w:rPr>
          <w:rFonts w:ascii="Fira Sans" w:eastAsia="Times New Roman" w:hAnsi="Fira Sans" w:cs="Times New Roman"/>
          <w:color w:val="333333"/>
          <w:sz w:val="24"/>
          <w:szCs w:val="24"/>
          <w:lang w:val="en-US" w:eastAsia="ru-RU"/>
        </w:rPr>
        <w:t xml:space="preserve"> - Simple Queue Service - </w:t>
      </w:r>
      <w:r w:rsidRPr="008072FF">
        <w:rPr>
          <w:rFonts w:ascii="Fira Sans" w:eastAsia="Times New Roman" w:hAnsi="Fira Sans" w:cs="Times New Roman"/>
          <w:color w:val="333333"/>
          <w:sz w:val="24"/>
          <w:szCs w:val="24"/>
          <w:lang w:eastAsia="ru-RU"/>
        </w:rPr>
        <w:t>Сервис</w:t>
      </w:r>
      <w:r w:rsidRPr="00E753EA">
        <w:rPr>
          <w:rFonts w:ascii="Fira Sans" w:eastAsia="Times New Roman" w:hAnsi="Fira Sans" w:cs="Times New Roman"/>
          <w:color w:val="333333"/>
          <w:sz w:val="24"/>
          <w:szCs w:val="24"/>
          <w:lang w:val="en-US" w:eastAsia="ru-RU"/>
        </w:rPr>
        <w:t xml:space="preserve"> </w:t>
      </w:r>
      <w:r w:rsidRPr="008072FF">
        <w:rPr>
          <w:rFonts w:ascii="Fira Sans" w:eastAsia="Times New Roman" w:hAnsi="Fira Sans" w:cs="Times New Roman"/>
          <w:color w:val="333333"/>
          <w:sz w:val="24"/>
          <w:szCs w:val="24"/>
          <w:lang w:eastAsia="ru-RU"/>
        </w:rPr>
        <w:t>Очередей</w:t>
      </w:r>
      <w:r w:rsidRPr="00E753EA">
        <w:rPr>
          <w:rFonts w:ascii="Fira Sans" w:eastAsia="Times New Roman" w:hAnsi="Fira Sans" w:cs="Times New Roman"/>
          <w:color w:val="333333"/>
          <w:sz w:val="24"/>
          <w:szCs w:val="24"/>
          <w:lang w:val="en-US" w:eastAsia="ru-RU"/>
        </w:rPr>
        <w:t xml:space="preserve"> </w:t>
      </w:r>
      <w:r w:rsidRPr="008072FF">
        <w:rPr>
          <w:rFonts w:ascii="Fira Sans" w:eastAsia="Times New Roman" w:hAnsi="Fira Sans" w:cs="Times New Roman"/>
          <w:color w:val="333333"/>
          <w:sz w:val="24"/>
          <w:szCs w:val="24"/>
          <w:lang w:eastAsia="ru-RU"/>
        </w:rPr>
        <w:t>Выполнения</w:t>
      </w:r>
    </w:p>
    <w:p w14:paraId="41FCE598" w14:textId="77777777" w:rsidR="00330BFE" w:rsidRPr="00E753EA" w:rsidRDefault="00330BFE" w:rsidP="008072FF">
      <w:pPr>
        <w:rPr>
          <w:lang w:val="en-US"/>
        </w:rPr>
      </w:pPr>
    </w:p>
    <w:p w14:paraId="7358625A" w14:textId="560CBEB4" w:rsidR="008072FF" w:rsidRDefault="0052423A" w:rsidP="008072FF">
      <w:r>
        <w:t>Сервис Очереди сообщений, позволяет засылать сообщения в Очередь и другим сервисам или серверам изымать</w:t>
      </w:r>
      <w:r w:rsidR="00330BFE">
        <w:t xml:space="preserve"> (</w:t>
      </w:r>
      <w:r w:rsidR="00330BFE">
        <w:rPr>
          <w:lang w:val="en-US"/>
        </w:rPr>
        <w:t>Pull</w:t>
      </w:r>
      <w:r w:rsidR="00330BFE" w:rsidRPr="00330BFE">
        <w:t>)</w:t>
      </w:r>
      <w:r w:rsidR="00330BFE">
        <w:t xml:space="preserve"> эти сообщения из Очереди. Работает как временное хранилище сообщений, с гарантированной доставкой хотя бы один раз.</w:t>
      </w:r>
    </w:p>
    <w:p w14:paraId="3F22CCD4" w14:textId="4D513C01" w:rsidR="00330BFE" w:rsidRDefault="00330BFE" w:rsidP="008072FF">
      <w:r>
        <w:t xml:space="preserve">Позволяет делать разъединение </w:t>
      </w:r>
      <w:r w:rsidRPr="00330BFE">
        <w:rPr>
          <w:b/>
          <w:bCs/>
        </w:rPr>
        <w:t>“</w:t>
      </w:r>
      <w:r w:rsidRPr="00330BFE">
        <w:rPr>
          <w:b/>
          <w:bCs/>
          <w:lang w:val="en-US"/>
        </w:rPr>
        <w:t>Decouple</w:t>
      </w:r>
      <w:r w:rsidRPr="00330BFE">
        <w:rPr>
          <w:b/>
          <w:bCs/>
        </w:rPr>
        <w:t>”</w:t>
      </w:r>
      <w:r w:rsidRPr="00330BFE">
        <w:t xml:space="preserve"> </w:t>
      </w:r>
      <w:r>
        <w:t>компонентов системы.</w:t>
      </w:r>
    </w:p>
    <w:p w14:paraId="4F99B049" w14:textId="0A381AE1" w:rsidR="00330BFE" w:rsidRDefault="00330BFE" w:rsidP="008072FF">
      <w:r>
        <w:t xml:space="preserve">Размер сообщения ограничен </w:t>
      </w:r>
      <w:r w:rsidRPr="00501351">
        <w:rPr>
          <w:b/>
          <w:bCs/>
        </w:rPr>
        <w:t>256 КБ</w:t>
      </w:r>
      <w:r>
        <w:t xml:space="preserve"> текста в любом формате.</w:t>
      </w:r>
    </w:p>
    <w:p w14:paraId="3859DE66" w14:textId="39668BC4" w:rsidR="00330BFE" w:rsidRDefault="00330BFE" w:rsidP="008072FF">
      <w:pPr>
        <w:rPr>
          <w:lang w:val="en-US"/>
        </w:rPr>
      </w:pPr>
      <w:r w:rsidRPr="00501351">
        <w:rPr>
          <w:b/>
          <w:bCs/>
          <w:lang w:val="en-US"/>
        </w:rPr>
        <w:t>Standard Queu</w:t>
      </w:r>
      <w:r>
        <w:rPr>
          <w:lang w:val="en-US"/>
        </w:rPr>
        <w:t>e</w:t>
      </w:r>
      <w:r w:rsidRPr="00501351">
        <w:rPr>
          <w:lang w:val="en-US"/>
        </w:rPr>
        <w:t xml:space="preserve"> </w:t>
      </w:r>
      <w:r>
        <w:t>при</w:t>
      </w:r>
      <w:r w:rsidRPr="00501351">
        <w:rPr>
          <w:lang w:val="en-US"/>
        </w:rPr>
        <w:t xml:space="preserve"> </w:t>
      </w:r>
      <w:r>
        <w:t>операции</w:t>
      </w:r>
      <w:r w:rsidRPr="00501351">
        <w:rPr>
          <w:lang w:val="en-US"/>
        </w:rPr>
        <w:t xml:space="preserve"> </w:t>
      </w:r>
      <w:r>
        <w:rPr>
          <w:lang w:val="en-US"/>
        </w:rPr>
        <w:t>Pull</w:t>
      </w:r>
      <w:r w:rsidRPr="00501351">
        <w:rPr>
          <w:lang w:val="en-US"/>
        </w:rPr>
        <w:t xml:space="preserve"> </w:t>
      </w:r>
      <w:r>
        <w:t>не</w:t>
      </w:r>
      <w:r w:rsidRPr="00501351">
        <w:rPr>
          <w:lang w:val="en-US"/>
        </w:rPr>
        <w:t xml:space="preserve"> </w:t>
      </w:r>
      <w:r>
        <w:t>гарантировано</w:t>
      </w:r>
      <w:r w:rsidRPr="00501351">
        <w:rPr>
          <w:lang w:val="en-US"/>
        </w:rPr>
        <w:t xml:space="preserve"> </w:t>
      </w:r>
      <w:r>
        <w:rPr>
          <w:lang w:val="en-US"/>
        </w:rPr>
        <w:t>FIFO</w:t>
      </w:r>
      <w:r w:rsidRPr="00501351">
        <w:rPr>
          <w:lang w:val="en-US"/>
        </w:rPr>
        <w:t xml:space="preserve"> – </w:t>
      </w:r>
      <w:r>
        <w:rPr>
          <w:lang w:val="en-US"/>
        </w:rPr>
        <w:t>First</w:t>
      </w:r>
      <w:r w:rsidRPr="00501351">
        <w:rPr>
          <w:lang w:val="en-US"/>
        </w:rPr>
        <w:t xml:space="preserve"> </w:t>
      </w:r>
      <w:proofErr w:type="gramStart"/>
      <w:r>
        <w:rPr>
          <w:lang w:val="en-US"/>
        </w:rPr>
        <w:t>In</w:t>
      </w:r>
      <w:proofErr w:type="gramEnd"/>
      <w:r w:rsidRPr="00501351">
        <w:rPr>
          <w:lang w:val="en-US"/>
        </w:rPr>
        <w:t xml:space="preserve"> </w:t>
      </w:r>
      <w:r>
        <w:rPr>
          <w:lang w:val="en-US"/>
        </w:rPr>
        <w:t>First Out.</w:t>
      </w:r>
    </w:p>
    <w:p w14:paraId="1BC9C97F" w14:textId="5DD7C1E3" w:rsidR="00330BFE" w:rsidRDefault="00330BFE" w:rsidP="008072FF">
      <w:r w:rsidRPr="00501351">
        <w:rPr>
          <w:b/>
          <w:bCs/>
          <w:lang w:val="en-US"/>
        </w:rPr>
        <w:t>FIFO</w:t>
      </w:r>
      <w:r w:rsidRPr="00501351">
        <w:rPr>
          <w:b/>
          <w:bCs/>
        </w:rPr>
        <w:t xml:space="preserve"> </w:t>
      </w:r>
      <w:r w:rsidRPr="00501351">
        <w:rPr>
          <w:b/>
          <w:bCs/>
          <w:lang w:val="en-US"/>
        </w:rPr>
        <w:t>Queue</w:t>
      </w:r>
      <w:r w:rsidRPr="00330BFE">
        <w:t xml:space="preserve"> </w:t>
      </w:r>
      <w:r>
        <w:t xml:space="preserve">при операции </w:t>
      </w:r>
      <w:r>
        <w:rPr>
          <w:lang w:val="en-US"/>
        </w:rPr>
        <w:t>Pull</w:t>
      </w:r>
      <w:r w:rsidRPr="00330BFE">
        <w:t xml:space="preserve"> </w:t>
      </w:r>
      <w:r>
        <w:t xml:space="preserve">гарантирует </w:t>
      </w:r>
      <w:r>
        <w:rPr>
          <w:lang w:val="en-US"/>
        </w:rPr>
        <w:t>FIFO</w:t>
      </w:r>
      <w:r>
        <w:t>, но стоит больше</w:t>
      </w:r>
      <w:r w:rsidR="00501351">
        <w:t>.</w:t>
      </w:r>
    </w:p>
    <w:p w14:paraId="31BFDA54" w14:textId="39361920" w:rsidR="00330BFE" w:rsidRPr="00501351" w:rsidRDefault="00330BFE" w:rsidP="008072FF">
      <w:r>
        <w:t xml:space="preserve">Чтобы </w:t>
      </w:r>
      <w:r>
        <w:rPr>
          <w:lang w:val="en-US"/>
        </w:rPr>
        <w:t>FIFO</w:t>
      </w:r>
      <w:r w:rsidRPr="00330BFE">
        <w:t xml:space="preserve"> </w:t>
      </w:r>
      <w:r>
        <w:t xml:space="preserve">было бесплатным в </w:t>
      </w:r>
      <w:r>
        <w:rPr>
          <w:lang w:val="en-US"/>
        </w:rPr>
        <w:t>Standard</w:t>
      </w:r>
      <w:r w:rsidRPr="00330BFE">
        <w:t xml:space="preserve"> </w:t>
      </w:r>
      <w:r>
        <w:rPr>
          <w:lang w:val="en-US"/>
        </w:rPr>
        <w:t>Queue</w:t>
      </w:r>
      <w:r>
        <w:t xml:space="preserve">, добавьте в сообщение </w:t>
      </w:r>
      <w:r w:rsidRPr="00501351">
        <w:rPr>
          <w:b/>
          <w:bCs/>
          <w:lang w:val="en-US"/>
        </w:rPr>
        <w:t>Index</w:t>
      </w:r>
      <w:r>
        <w:t xml:space="preserve"> код и при </w:t>
      </w:r>
      <w:r>
        <w:rPr>
          <w:lang w:val="en-US"/>
        </w:rPr>
        <w:t>Pull</w:t>
      </w:r>
      <w:r>
        <w:t xml:space="preserve"> проверяйте, что после сообщения с номером 3</w:t>
      </w:r>
      <w:r w:rsidR="00501351">
        <w:t>,</w:t>
      </w:r>
      <w:r>
        <w:t xml:space="preserve"> вы получили сообщение с номером 4, иначе делайте еще раз </w:t>
      </w:r>
      <w:r>
        <w:rPr>
          <w:lang w:val="en-US"/>
        </w:rPr>
        <w:t>Pull</w:t>
      </w:r>
      <w:r w:rsidR="00501351">
        <w:t>.</w:t>
      </w:r>
    </w:p>
    <w:p w14:paraId="143A81AB" w14:textId="7305B334" w:rsidR="00330BFE" w:rsidRPr="00501351" w:rsidRDefault="00501351" w:rsidP="008072FF">
      <w:r>
        <w:t xml:space="preserve">Те, кто генерирует сообщения в </w:t>
      </w:r>
      <w:r>
        <w:rPr>
          <w:lang w:val="en-US"/>
        </w:rPr>
        <w:t>SQS</w:t>
      </w:r>
      <w:r w:rsidRPr="00501351">
        <w:t xml:space="preserve"> </w:t>
      </w:r>
      <w:r>
        <w:t>–</w:t>
      </w:r>
      <w:r w:rsidRPr="00501351">
        <w:t xml:space="preserve"> </w:t>
      </w:r>
      <w:r w:rsidRPr="00501351">
        <w:rPr>
          <w:b/>
          <w:bCs/>
          <w:lang w:val="en-US"/>
        </w:rPr>
        <w:t>Producers</w:t>
      </w:r>
    </w:p>
    <w:p w14:paraId="5116AEAC" w14:textId="68CA28F2" w:rsidR="00501351" w:rsidRPr="00AD753B" w:rsidRDefault="00501351" w:rsidP="00501351">
      <w:pPr>
        <w:rPr>
          <w:b/>
          <w:bCs/>
        </w:rPr>
      </w:pPr>
      <w:r>
        <w:t>Те</w:t>
      </w:r>
      <w:r w:rsidRPr="00501351">
        <w:t xml:space="preserve">, </w:t>
      </w:r>
      <w:r>
        <w:t>к</w:t>
      </w:r>
      <w:r w:rsidRPr="00501351">
        <w:t>то берет и</w:t>
      </w:r>
      <w:r>
        <w:t xml:space="preserve">з </w:t>
      </w:r>
      <w:r>
        <w:rPr>
          <w:lang w:val="en-US"/>
        </w:rPr>
        <w:t>SQS</w:t>
      </w:r>
      <w:r w:rsidRPr="00501351">
        <w:t xml:space="preserve"> </w:t>
      </w:r>
      <w:r>
        <w:t xml:space="preserve">и обрабатывает </w:t>
      </w:r>
      <w:r w:rsidR="00AD753B">
        <w:t>–</w:t>
      </w:r>
      <w:r>
        <w:t xml:space="preserve"> </w:t>
      </w:r>
      <w:r w:rsidRPr="00501351">
        <w:rPr>
          <w:b/>
          <w:bCs/>
          <w:lang w:val="en-US"/>
        </w:rPr>
        <w:t>Consumers</w:t>
      </w:r>
    </w:p>
    <w:p w14:paraId="5C3BA770" w14:textId="28EE9DC5" w:rsidR="00AD753B" w:rsidRDefault="00AD753B" w:rsidP="00501351">
      <w:pPr>
        <w:rPr>
          <w:b/>
          <w:bCs/>
        </w:rPr>
      </w:pPr>
      <w:r>
        <w:rPr>
          <w:b/>
          <w:bCs/>
        </w:rPr>
        <w:t xml:space="preserve">Важные данные о </w:t>
      </w:r>
      <w:r>
        <w:rPr>
          <w:b/>
          <w:bCs/>
          <w:lang w:val="en-US"/>
        </w:rPr>
        <w:t>SQS</w:t>
      </w:r>
      <w:r w:rsidRPr="00AD753B">
        <w:rPr>
          <w:b/>
          <w:bCs/>
        </w:rPr>
        <w:t xml:space="preserve"> для </w:t>
      </w:r>
      <w:r>
        <w:rPr>
          <w:b/>
          <w:bCs/>
        </w:rPr>
        <w:t>э</w:t>
      </w:r>
      <w:r w:rsidRPr="00AD753B">
        <w:rPr>
          <w:b/>
          <w:bCs/>
        </w:rPr>
        <w:t>кзамена:</w:t>
      </w:r>
    </w:p>
    <w:p w14:paraId="31F7654F" w14:textId="39BC5528" w:rsidR="00AD753B" w:rsidRDefault="00AD753B" w:rsidP="00703AA1">
      <w:pPr>
        <w:pStyle w:val="ListParagraph"/>
        <w:numPr>
          <w:ilvl w:val="0"/>
          <w:numId w:val="35"/>
        </w:numPr>
      </w:pPr>
      <w:r w:rsidRPr="00703AA1">
        <w:rPr>
          <w:b/>
          <w:bCs/>
          <w:lang w:val="en-US"/>
        </w:rPr>
        <w:t>Pull</w:t>
      </w:r>
      <w:r w:rsidRPr="00703AA1">
        <w:rPr>
          <w:b/>
          <w:bCs/>
        </w:rPr>
        <w:t xml:space="preserve"> </w:t>
      </w:r>
      <w:r w:rsidRPr="00703AA1">
        <w:rPr>
          <w:b/>
          <w:bCs/>
          <w:lang w:val="en-US"/>
        </w:rPr>
        <w:t>Based</w:t>
      </w:r>
      <w:r w:rsidRPr="00703AA1">
        <w:rPr>
          <w:b/>
          <w:bCs/>
        </w:rPr>
        <w:t xml:space="preserve"> </w:t>
      </w:r>
      <w:r w:rsidRPr="00703AA1">
        <w:rPr>
          <w:b/>
          <w:bCs/>
          <w:lang w:val="en-US"/>
        </w:rPr>
        <w:t>System</w:t>
      </w:r>
      <w:r w:rsidRPr="00AD753B">
        <w:t xml:space="preserve"> – Система Вытаскивания Сообщений</w:t>
      </w:r>
    </w:p>
    <w:p w14:paraId="04088CB3" w14:textId="13815715" w:rsidR="00AD753B" w:rsidRDefault="00AD753B" w:rsidP="00703AA1">
      <w:pPr>
        <w:pStyle w:val="ListParagraph"/>
        <w:numPr>
          <w:ilvl w:val="0"/>
          <w:numId w:val="35"/>
        </w:numPr>
      </w:pPr>
      <w:r w:rsidRPr="00703AA1">
        <w:rPr>
          <w:b/>
          <w:bCs/>
        </w:rPr>
        <w:t>256</w:t>
      </w:r>
      <w:r w:rsidRPr="00703AA1">
        <w:rPr>
          <w:b/>
          <w:bCs/>
          <w:lang w:val="en-US"/>
        </w:rPr>
        <w:t>KB</w:t>
      </w:r>
      <w:r>
        <w:t xml:space="preserve"> – лимит на одно сообщение в любом текстовом формате</w:t>
      </w:r>
    </w:p>
    <w:p w14:paraId="033DE58D" w14:textId="1013F37A" w:rsidR="00AD753B" w:rsidRDefault="00AD753B" w:rsidP="00703AA1">
      <w:pPr>
        <w:pStyle w:val="ListParagraph"/>
        <w:numPr>
          <w:ilvl w:val="0"/>
          <w:numId w:val="35"/>
        </w:numPr>
      </w:pPr>
      <w:r w:rsidRPr="00703AA1">
        <w:rPr>
          <w:b/>
          <w:bCs/>
          <w:lang w:val="en-US"/>
        </w:rPr>
        <w:t>Retention</w:t>
      </w:r>
      <w:r w:rsidRPr="00703AA1">
        <w:rPr>
          <w:b/>
          <w:bCs/>
        </w:rPr>
        <w:t xml:space="preserve"> </w:t>
      </w:r>
      <w:r w:rsidRPr="00703AA1">
        <w:rPr>
          <w:b/>
          <w:bCs/>
          <w:lang w:val="en-US"/>
        </w:rPr>
        <w:t>Period</w:t>
      </w:r>
      <w:r w:rsidRPr="00AD753B">
        <w:t xml:space="preserve"> – </w:t>
      </w:r>
      <w:r>
        <w:t>срок хранения сообщений, от 1 минуты до 14 дней. По умолчанию 4 дня.</w:t>
      </w:r>
    </w:p>
    <w:p w14:paraId="33EDB2BC" w14:textId="5FDD5B84" w:rsidR="00AD753B" w:rsidRPr="00703AA1" w:rsidRDefault="00AD753B" w:rsidP="00703AA1">
      <w:pPr>
        <w:pStyle w:val="ListParagraph"/>
        <w:numPr>
          <w:ilvl w:val="0"/>
          <w:numId w:val="35"/>
        </w:numPr>
        <w:rPr>
          <w:lang w:val="en-US"/>
        </w:rPr>
      </w:pPr>
      <w:r w:rsidRPr="00703AA1">
        <w:rPr>
          <w:b/>
          <w:bCs/>
          <w:lang w:val="en-US"/>
        </w:rPr>
        <w:t>Visibility</w:t>
      </w:r>
      <w:r w:rsidRPr="00703AA1">
        <w:rPr>
          <w:b/>
          <w:bCs/>
        </w:rPr>
        <w:t xml:space="preserve"> </w:t>
      </w:r>
      <w:r w:rsidRPr="00703AA1">
        <w:rPr>
          <w:b/>
          <w:bCs/>
          <w:lang w:val="en-US"/>
        </w:rPr>
        <w:t>Timeout</w:t>
      </w:r>
      <w:r w:rsidRPr="00AD753B">
        <w:t xml:space="preserve"> – </w:t>
      </w:r>
      <w:r>
        <w:t>время, на которое сообщение исчезает из очереди, после того, как его вытащили. Если не было получено подтверждение, что сообщение обработано (</w:t>
      </w:r>
      <w:r w:rsidRPr="00703AA1">
        <w:rPr>
          <w:lang w:val="en-US"/>
        </w:rPr>
        <w:t>Delete</w:t>
      </w:r>
      <w:r w:rsidRPr="00AD753B">
        <w:t xml:space="preserve"> </w:t>
      </w:r>
      <w:r w:rsidRPr="00703AA1">
        <w:rPr>
          <w:lang w:val="en-US"/>
        </w:rPr>
        <w:t>Message</w:t>
      </w:r>
      <w:r w:rsidRPr="00AD753B">
        <w:t xml:space="preserve">) </w:t>
      </w:r>
      <w:r>
        <w:t xml:space="preserve">в это время, то оно опять </w:t>
      </w:r>
      <w:r w:rsidR="00703AA1">
        <w:t>появляется</w:t>
      </w:r>
      <w:r>
        <w:t xml:space="preserve"> в очереди. Меняется командой </w:t>
      </w:r>
      <w:r w:rsidRPr="00703AA1">
        <w:rPr>
          <w:lang w:val="en-US"/>
        </w:rPr>
        <w:t>(</w:t>
      </w:r>
      <w:proofErr w:type="spellStart"/>
      <w:r w:rsidRPr="00703AA1">
        <w:rPr>
          <w:lang w:val="en-US"/>
        </w:rPr>
        <w:t>ChangeMessageVisability</w:t>
      </w:r>
      <w:proofErr w:type="spellEnd"/>
      <w:r w:rsidRPr="00703AA1">
        <w:rPr>
          <w:lang w:val="en-US"/>
        </w:rPr>
        <w:t>)</w:t>
      </w:r>
      <w:r w:rsidR="00703AA1">
        <w:t>.</w:t>
      </w:r>
      <w:r w:rsidRPr="00703AA1">
        <w:rPr>
          <w:lang w:val="en-US"/>
        </w:rPr>
        <w:t xml:space="preserve"> </w:t>
      </w:r>
      <w:r>
        <w:t>Максимум 12 часов</w:t>
      </w:r>
      <w:r w:rsidRPr="00703AA1">
        <w:rPr>
          <w:lang w:val="en-US"/>
        </w:rPr>
        <w:t xml:space="preserve"> </w:t>
      </w:r>
      <w:proofErr w:type="spellStart"/>
      <w:r w:rsidR="00703AA1" w:rsidRPr="00703AA1">
        <w:rPr>
          <w:lang w:val="en-US"/>
        </w:rPr>
        <w:t>по</w:t>
      </w:r>
      <w:proofErr w:type="spellEnd"/>
      <w:r w:rsidR="00703AA1">
        <w:t xml:space="preserve"> </w:t>
      </w:r>
      <w:proofErr w:type="spellStart"/>
      <w:r w:rsidR="00703AA1" w:rsidRPr="00703AA1">
        <w:rPr>
          <w:lang w:val="en-US"/>
        </w:rPr>
        <w:t>умолчанию</w:t>
      </w:r>
      <w:proofErr w:type="spellEnd"/>
      <w:r w:rsidR="00703AA1" w:rsidRPr="00703AA1">
        <w:rPr>
          <w:lang w:val="en-US"/>
        </w:rPr>
        <w:t xml:space="preserve"> 30 </w:t>
      </w:r>
      <w:proofErr w:type="spellStart"/>
      <w:r w:rsidR="00703AA1" w:rsidRPr="00703AA1">
        <w:rPr>
          <w:lang w:val="en-US"/>
        </w:rPr>
        <w:t>сек</w:t>
      </w:r>
      <w:proofErr w:type="spellEnd"/>
      <w:r w:rsidR="00703AA1" w:rsidRPr="00703AA1">
        <w:rPr>
          <w:lang w:val="en-US"/>
        </w:rPr>
        <w:t>.</w:t>
      </w:r>
    </w:p>
    <w:p w14:paraId="5337B71D" w14:textId="7DD0CF93" w:rsidR="00703AA1" w:rsidRPr="00703AA1" w:rsidRDefault="00703AA1" w:rsidP="00703AA1">
      <w:pPr>
        <w:pStyle w:val="ListParagraph"/>
        <w:numPr>
          <w:ilvl w:val="0"/>
          <w:numId w:val="35"/>
        </w:numPr>
      </w:pPr>
      <w:r>
        <w:rPr>
          <w:b/>
          <w:bCs/>
          <w:lang w:val="en-US"/>
        </w:rPr>
        <w:t>Long</w:t>
      </w:r>
      <w:r w:rsidRPr="00703AA1">
        <w:rPr>
          <w:b/>
          <w:bCs/>
        </w:rPr>
        <w:t xml:space="preserve"> </w:t>
      </w:r>
      <w:r>
        <w:rPr>
          <w:b/>
          <w:bCs/>
          <w:lang w:val="en-US"/>
        </w:rPr>
        <w:t>Pulling</w:t>
      </w:r>
      <w:r w:rsidRPr="00703AA1">
        <w:rPr>
          <w:b/>
          <w:bCs/>
        </w:rPr>
        <w:t xml:space="preserve"> </w:t>
      </w:r>
      <w:r>
        <w:t>– задержка проверки новых сообщений в очереди, максимум 20 сек.</w:t>
      </w:r>
    </w:p>
    <w:p w14:paraId="0C488283" w14:textId="1694EAF0" w:rsidR="00703AA1" w:rsidRPr="00703AA1" w:rsidRDefault="00703AA1" w:rsidP="00703AA1">
      <w:pPr>
        <w:pStyle w:val="ListParagraph"/>
        <w:numPr>
          <w:ilvl w:val="0"/>
          <w:numId w:val="35"/>
        </w:numPr>
        <w:rPr>
          <w:lang w:val="en-US"/>
        </w:rPr>
      </w:pPr>
      <w:proofErr w:type="spellStart"/>
      <w:r>
        <w:rPr>
          <w:b/>
          <w:bCs/>
          <w:lang w:val="en-US"/>
        </w:rPr>
        <w:t>InFlidht</w:t>
      </w:r>
      <w:proofErr w:type="spellEnd"/>
      <w:r>
        <w:rPr>
          <w:b/>
          <w:bCs/>
          <w:lang w:val="en-US"/>
        </w:rPr>
        <w:t xml:space="preserve"> </w:t>
      </w:r>
      <w:r w:rsidRPr="00703AA1">
        <w:rPr>
          <w:lang w:val="en-US"/>
        </w:rPr>
        <w:t>Messages</w:t>
      </w:r>
      <w:r>
        <w:rPr>
          <w:b/>
          <w:bCs/>
          <w:lang w:val="en-US"/>
        </w:rPr>
        <w:t xml:space="preserve"> </w:t>
      </w:r>
      <w:r w:rsidRPr="00703AA1">
        <w:rPr>
          <w:lang w:val="en-US"/>
        </w:rPr>
        <w:t>in</w:t>
      </w:r>
      <w:r>
        <w:rPr>
          <w:b/>
          <w:bCs/>
          <w:lang w:val="en-US"/>
        </w:rPr>
        <w:t xml:space="preserve"> </w:t>
      </w:r>
      <w:r w:rsidRPr="00703AA1">
        <w:rPr>
          <w:b/>
          <w:bCs/>
          <w:lang w:val="en-US"/>
        </w:rPr>
        <w:t>Standard Queue</w:t>
      </w:r>
      <w:r>
        <w:rPr>
          <w:lang w:val="en-US"/>
        </w:rPr>
        <w:t xml:space="preserve"> = 120 000 </w:t>
      </w:r>
      <w:proofErr w:type="spellStart"/>
      <w:r>
        <w:t>шт</w:t>
      </w:r>
      <w:proofErr w:type="spellEnd"/>
      <w:r w:rsidRPr="00703AA1">
        <w:rPr>
          <w:lang w:val="en-US"/>
        </w:rPr>
        <w:t>.</w:t>
      </w:r>
    </w:p>
    <w:p w14:paraId="2CCFC8C5" w14:textId="08B3E767" w:rsidR="00703AA1" w:rsidRPr="0020777B" w:rsidRDefault="00703AA1" w:rsidP="00703AA1">
      <w:pPr>
        <w:pStyle w:val="ListParagraph"/>
        <w:numPr>
          <w:ilvl w:val="0"/>
          <w:numId w:val="35"/>
        </w:numPr>
        <w:rPr>
          <w:lang w:val="en-US"/>
        </w:rPr>
      </w:pPr>
      <w:proofErr w:type="spellStart"/>
      <w:r>
        <w:rPr>
          <w:b/>
          <w:bCs/>
          <w:lang w:val="en-US"/>
        </w:rPr>
        <w:t>InFlidht</w:t>
      </w:r>
      <w:proofErr w:type="spellEnd"/>
      <w:r>
        <w:rPr>
          <w:b/>
          <w:bCs/>
          <w:lang w:val="en-US"/>
        </w:rPr>
        <w:t xml:space="preserve"> </w:t>
      </w:r>
      <w:r w:rsidRPr="00703AA1">
        <w:rPr>
          <w:lang w:val="en-US"/>
        </w:rPr>
        <w:t>Messages</w:t>
      </w:r>
      <w:r>
        <w:rPr>
          <w:b/>
          <w:bCs/>
          <w:lang w:val="en-US"/>
        </w:rPr>
        <w:t xml:space="preserve"> </w:t>
      </w:r>
      <w:r w:rsidRPr="00703AA1">
        <w:rPr>
          <w:lang w:val="en-US"/>
        </w:rPr>
        <w:t xml:space="preserve">in </w:t>
      </w:r>
      <w:r>
        <w:rPr>
          <w:b/>
          <w:bCs/>
          <w:lang w:val="en-US"/>
        </w:rPr>
        <w:t xml:space="preserve">FIFO Queue </w:t>
      </w:r>
      <w:r w:rsidRPr="0020777B">
        <w:rPr>
          <w:lang w:val="en-US"/>
        </w:rPr>
        <w:t xml:space="preserve">= </w:t>
      </w:r>
      <w:r w:rsidR="0020777B">
        <w:rPr>
          <w:lang w:val="en-US"/>
        </w:rPr>
        <w:t>1</w:t>
      </w:r>
      <w:r w:rsidRPr="0020777B">
        <w:rPr>
          <w:lang w:val="en-US"/>
        </w:rPr>
        <w:t xml:space="preserve">20 000 </w:t>
      </w:r>
      <w:proofErr w:type="spellStart"/>
      <w:r w:rsidRPr="0020777B">
        <w:t>шт</w:t>
      </w:r>
      <w:proofErr w:type="spellEnd"/>
      <w:r w:rsidRPr="00703AA1">
        <w:rPr>
          <w:b/>
          <w:bCs/>
          <w:lang w:val="en-US"/>
        </w:rPr>
        <w:t>.</w:t>
      </w:r>
    </w:p>
    <w:p w14:paraId="22754DE6" w14:textId="2744BF7C" w:rsidR="0020777B" w:rsidRDefault="0020777B" w:rsidP="00703AA1">
      <w:pPr>
        <w:pStyle w:val="ListParagraph"/>
        <w:numPr>
          <w:ilvl w:val="0"/>
          <w:numId w:val="35"/>
        </w:numPr>
      </w:pPr>
      <w:r>
        <w:rPr>
          <w:b/>
          <w:bCs/>
          <w:lang w:val="en-US"/>
        </w:rPr>
        <w:t>Dead</w:t>
      </w:r>
      <w:r w:rsidR="007F0F41" w:rsidRPr="007F0F41">
        <w:rPr>
          <w:b/>
          <w:bCs/>
        </w:rPr>
        <w:t xml:space="preserve"> </w:t>
      </w:r>
      <w:r>
        <w:rPr>
          <w:b/>
          <w:bCs/>
          <w:lang w:val="en-US"/>
        </w:rPr>
        <w:t>Letter</w:t>
      </w:r>
      <w:r w:rsidRPr="0020777B">
        <w:rPr>
          <w:b/>
          <w:bCs/>
        </w:rPr>
        <w:t xml:space="preserve"> </w:t>
      </w:r>
      <w:r>
        <w:rPr>
          <w:b/>
          <w:bCs/>
          <w:lang w:val="en-US"/>
        </w:rPr>
        <w:t>Queue</w:t>
      </w:r>
      <w:r w:rsidRPr="0020777B">
        <w:t xml:space="preserve"> – сообщения, которые не </w:t>
      </w:r>
      <w:r>
        <w:t>получается обработать.</w:t>
      </w:r>
    </w:p>
    <w:p w14:paraId="53FFD8A6" w14:textId="5B63D681" w:rsidR="0020777B" w:rsidRPr="00E753EA" w:rsidRDefault="0020777B" w:rsidP="00703AA1">
      <w:pPr>
        <w:pStyle w:val="ListParagraph"/>
        <w:numPr>
          <w:ilvl w:val="0"/>
          <w:numId w:val="35"/>
        </w:numPr>
      </w:pPr>
      <w:r>
        <w:t xml:space="preserve">Когда в вопросе спрашивается о </w:t>
      </w:r>
      <w:r w:rsidRPr="0020777B">
        <w:rPr>
          <w:b/>
          <w:bCs/>
          <w:lang w:val="en-US"/>
        </w:rPr>
        <w:t>Decouple</w:t>
      </w:r>
      <w:r w:rsidRPr="0020777B">
        <w:t xml:space="preserve"> </w:t>
      </w:r>
      <w:r>
        <w:t xml:space="preserve">компонентах, ответ – </w:t>
      </w:r>
      <w:r>
        <w:rPr>
          <w:b/>
          <w:bCs/>
          <w:lang w:val="en-US"/>
        </w:rPr>
        <w:t>Amazon</w:t>
      </w:r>
      <w:r w:rsidRPr="0020777B">
        <w:rPr>
          <w:b/>
          <w:bCs/>
        </w:rPr>
        <w:t xml:space="preserve"> </w:t>
      </w:r>
      <w:r>
        <w:rPr>
          <w:b/>
          <w:bCs/>
          <w:lang w:val="en-US"/>
        </w:rPr>
        <w:t>SQS</w:t>
      </w:r>
      <w:r w:rsidRPr="0020777B">
        <w:rPr>
          <w:b/>
          <w:bCs/>
        </w:rPr>
        <w:t>!</w:t>
      </w:r>
    </w:p>
    <w:p w14:paraId="3AA12652" w14:textId="77777777" w:rsidR="00E753EA" w:rsidRPr="00775302" w:rsidRDefault="00E753EA" w:rsidP="00E753EA">
      <w:pPr>
        <w:ind w:left="360"/>
      </w:pPr>
    </w:p>
    <w:p w14:paraId="38D68E6A" w14:textId="77777777" w:rsidR="00E753EA" w:rsidRPr="00775302" w:rsidRDefault="00E753EA" w:rsidP="00E753EA">
      <w:pPr>
        <w:ind w:left="360"/>
      </w:pPr>
    </w:p>
    <w:p w14:paraId="307C007D" w14:textId="6ACF65C6" w:rsidR="00E753EA" w:rsidRDefault="00E753EA" w:rsidP="00E753EA">
      <w:pPr>
        <w:shd w:val="clear" w:color="auto" w:fill="FFFFFF"/>
        <w:spacing w:before="480" w:after="0" w:line="240" w:lineRule="auto"/>
        <w:outlineLvl w:val="3"/>
        <w:rPr>
          <w:rFonts w:ascii="Fira Sans" w:eastAsia="Times New Roman" w:hAnsi="Fira Sans" w:cs="Times New Roman"/>
          <w:color w:val="333333"/>
          <w:sz w:val="24"/>
          <w:szCs w:val="24"/>
          <w:lang w:val="en-US" w:eastAsia="ru-RU"/>
        </w:rPr>
      </w:pPr>
      <w:r w:rsidRPr="00E753EA">
        <w:rPr>
          <w:rFonts w:ascii="Fira Sans" w:eastAsia="Times New Roman" w:hAnsi="Fira Sans" w:cs="Times New Roman"/>
          <w:color w:val="333333"/>
          <w:sz w:val="24"/>
          <w:szCs w:val="24"/>
          <w:lang w:val="en-US" w:eastAsia="ru-RU"/>
        </w:rPr>
        <w:t xml:space="preserve">AWS - RDS - </w:t>
      </w:r>
      <w:proofErr w:type="spellStart"/>
      <w:r w:rsidRPr="00E753EA">
        <w:rPr>
          <w:rFonts w:ascii="Fira Sans" w:eastAsia="Times New Roman" w:hAnsi="Fira Sans" w:cs="Times New Roman"/>
          <w:color w:val="333333"/>
          <w:sz w:val="24"/>
          <w:szCs w:val="24"/>
          <w:lang w:val="en-US" w:eastAsia="ru-RU"/>
        </w:rPr>
        <w:t>Базы</w:t>
      </w:r>
      <w:proofErr w:type="spellEnd"/>
      <w:r w:rsidRPr="00E753EA">
        <w:rPr>
          <w:rFonts w:ascii="Fira Sans" w:eastAsia="Times New Roman" w:hAnsi="Fira Sans" w:cs="Times New Roman"/>
          <w:color w:val="333333"/>
          <w:sz w:val="24"/>
          <w:szCs w:val="24"/>
          <w:lang w:val="en-US" w:eastAsia="ru-RU"/>
        </w:rPr>
        <w:t xml:space="preserve"> </w:t>
      </w:r>
      <w:proofErr w:type="spellStart"/>
      <w:r w:rsidRPr="00E753EA">
        <w:rPr>
          <w:rFonts w:ascii="Fira Sans" w:eastAsia="Times New Roman" w:hAnsi="Fira Sans" w:cs="Times New Roman"/>
          <w:color w:val="333333"/>
          <w:sz w:val="24"/>
          <w:szCs w:val="24"/>
          <w:lang w:val="en-US" w:eastAsia="ru-RU"/>
        </w:rPr>
        <w:t>Данных</w:t>
      </w:r>
      <w:proofErr w:type="spellEnd"/>
      <w:r w:rsidRPr="00E753EA">
        <w:rPr>
          <w:rFonts w:ascii="Fira Sans" w:eastAsia="Times New Roman" w:hAnsi="Fira Sans" w:cs="Times New Roman"/>
          <w:color w:val="333333"/>
          <w:sz w:val="24"/>
          <w:szCs w:val="24"/>
          <w:lang w:val="en-US" w:eastAsia="ru-RU"/>
        </w:rPr>
        <w:t xml:space="preserve"> SQL</w:t>
      </w:r>
    </w:p>
    <w:p w14:paraId="1BDA2F88" w14:textId="77777777" w:rsidR="00E753EA" w:rsidRDefault="00E753EA" w:rsidP="00E753EA">
      <w:pPr>
        <w:rPr>
          <w:lang w:val="en-US"/>
        </w:rPr>
      </w:pPr>
    </w:p>
    <w:p w14:paraId="16A0055B" w14:textId="48F58DC3" w:rsidR="00E753EA" w:rsidRDefault="00E753EA" w:rsidP="00E753EA">
      <w:pPr>
        <w:rPr>
          <w:lang w:val="en-US"/>
        </w:rPr>
      </w:pPr>
      <w:r>
        <w:rPr>
          <w:lang w:val="en-US"/>
        </w:rPr>
        <w:t>RDS – Relation Database</w:t>
      </w:r>
    </w:p>
    <w:p w14:paraId="7D4520C7" w14:textId="098A8369" w:rsidR="00E753EA" w:rsidRDefault="00E753EA" w:rsidP="00E753EA">
      <w:r>
        <w:t>Важные возможности сервиса:</w:t>
      </w:r>
    </w:p>
    <w:p w14:paraId="07568490" w14:textId="21DFFFBB" w:rsidR="00E753EA" w:rsidRDefault="00E753EA" w:rsidP="00E753EA">
      <w:pPr>
        <w:pStyle w:val="ListParagraph"/>
        <w:numPr>
          <w:ilvl w:val="0"/>
          <w:numId w:val="36"/>
        </w:numPr>
      </w:pPr>
      <w:r w:rsidRPr="00E753EA">
        <w:rPr>
          <w:b/>
          <w:bCs/>
          <w:lang w:val="en-US"/>
        </w:rPr>
        <w:t>Public</w:t>
      </w:r>
      <w:r w:rsidRPr="00E753EA">
        <w:rPr>
          <w:b/>
          <w:bCs/>
        </w:rPr>
        <w:t xml:space="preserve"> </w:t>
      </w:r>
      <w:r w:rsidRPr="00E753EA">
        <w:rPr>
          <w:b/>
          <w:bCs/>
          <w:lang w:val="en-US"/>
        </w:rPr>
        <w:t>or</w:t>
      </w:r>
      <w:r w:rsidRPr="00E753EA">
        <w:rPr>
          <w:b/>
          <w:bCs/>
        </w:rPr>
        <w:t xml:space="preserve"> </w:t>
      </w:r>
      <w:r w:rsidRPr="00E753EA">
        <w:rPr>
          <w:b/>
          <w:bCs/>
          <w:lang w:val="en-US"/>
        </w:rPr>
        <w:t>Private</w:t>
      </w:r>
      <w:r w:rsidRPr="00E753EA">
        <w:rPr>
          <w:b/>
          <w:bCs/>
        </w:rPr>
        <w:t xml:space="preserve"> </w:t>
      </w:r>
      <w:r w:rsidRPr="00E753EA">
        <w:rPr>
          <w:b/>
          <w:bCs/>
          <w:lang w:val="en-US"/>
        </w:rPr>
        <w:t>Endpoint</w:t>
      </w:r>
      <w:r w:rsidRPr="00E753EA">
        <w:t xml:space="preserve"> – </w:t>
      </w:r>
      <w:r>
        <w:rPr>
          <w:lang w:val="en-US"/>
        </w:rPr>
        <w:t>URL</w:t>
      </w:r>
      <w:r w:rsidRPr="00E753EA">
        <w:t xml:space="preserve"> </w:t>
      </w:r>
      <w:r>
        <w:t>базы</w:t>
      </w:r>
      <w:r w:rsidRPr="00E753EA">
        <w:t xml:space="preserve"> </w:t>
      </w:r>
      <w:r>
        <w:t>данных</w:t>
      </w:r>
      <w:r w:rsidRPr="00E753EA">
        <w:t xml:space="preserve"> </w:t>
      </w:r>
      <w:r>
        <w:t>с</w:t>
      </w:r>
      <w:r w:rsidRPr="00E753EA">
        <w:t>/</w:t>
      </w:r>
      <w:r>
        <w:t>без</w:t>
      </w:r>
      <w:r w:rsidRPr="00E753EA">
        <w:t xml:space="preserve"> </w:t>
      </w:r>
      <w:r>
        <w:t>интернет доступа</w:t>
      </w:r>
    </w:p>
    <w:p w14:paraId="3DF014C6" w14:textId="373EBA40" w:rsidR="00E753EA" w:rsidRDefault="00E753EA" w:rsidP="00E753EA">
      <w:pPr>
        <w:pStyle w:val="ListParagraph"/>
        <w:numPr>
          <w:ilvl w:val="0"/>
          <w:numId w:val="36"/>
        </w:numPr>
      </w:pPr>
      <w:r>
        <w:rPr>
          <w:b/>
          <w:bCs/>
          <w:lang w:val="en-US"/>
        </w:rPr>
        <w:t>Read</w:t>
      </w:r>
      <w:r w:rsidRPr="00E753EA">
        <w:rPr>
          <w:b/>
          <w:bCs/>
        </w:rPr>
        <w:t xml:space="preserve"> </w:t>
      </w:r>
      <w:r>
        <w:rPr>
          <w:b/>
          <w:bCs/>
          <w:lang w:val="en-US"/>
        </w:rPr>
        <w:t>Replica</w:t>
      </w:r>
      <w:r w:rsidRPr="00E753EA">
        <w:t xml:space="preserve"> – </w:t>
      </w:r>
      <w:r>
        <w:t xml:space="preserve">создает дополнительный </w:t>
      </w:r>
      <w:r>
        <w:rPr>
          <w:lang w:val="en-US"/>
        </w:rPr>
        <w:t>instance</w:t>
      </w:r>
      <w:r w:rsidRPr="00E753EA">
        <w:t xml:space="preserve"> </w:t>
      </w:r>
      <w:r>
        <w:t>только для чтения</w:t>
      </w:r>
    </w:p>
    <w:p w14:paraId="395EFFC2" w14:textId="3698332B" w:rsidR="00E753EA" w:rsidRDefault="00E753EA" w:rsidP="00E753EA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b/>
          <w:bCs/>
          <w:lang w:val="en-US"/>
        </w:rPr>
        <w:t>Backup</w:t>
      </w:r>
      <w:r w:rsidRPr="00E753EA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Snapshots</w:t>
      </w:r>
      <w:r w:rsidRPr="00E753EA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Automatic</w:t>
      </w:r>
      <w:r w:rsidRPr="00E753EA">
        <w:rPr>
          <w:b/>
          <w:bCs/>
          <w:lang w:val="en-US"/>
        </w:rPr>
        <w:t xml:space="preserve"> </w:t>
      </w:r>
      <w:r w:rsidRPr="00E753EA">
        <w:rPr>
          <w:lang w:val="en-US"/>
        </w:rPr>
        <w:t xml:space="preserve">– </w:t>
      </w:r>
      <w:r>
        <w:t>стирается</w:t>
      </w:r>
      <w:r w:rsidRPr="00E753EA">
        <w:rPr>
          <w:lang w:val="en-US"/>
        </w:rPr>
        <w:t xml:space="preserve"> </w:t>
      </w:r>
      <w:r>
        <w:t>при</w:t>
      </w:r>
      <w:r w:rsidRPr="00E753EA">
        <w:rPr>
          <w:lang w:val="en-US"/>
        </w:rPr>
        <w:t xml:space="preserve"> </w:t>
      </w:r>
      <w:r>
        <w:t>удалении</w:t>
      </w:r>
      <w:r w:rsidRPr="00E753EA">
        <w:rPr>
          <w:lang w:val="en-US"/>
        </w:rPr>
        <w:t xml:space="preserve"> </w:t>
      </w:r>
      <w:r>
        <w:rPr>
          <w:lang w:val="en-US"/>
        </w:rPr>
        <w:t>RDS Instance</w:t>
      </w:r>
    </w:p>
    <w:p w14:paraId="5DA8E5A9" w14:textId="5DB208AF" w:rsidR="00E753EA" w:rsidRPr="00E753EA" w:rsidRDefault="00E753EA" w:rsidP="00E753EA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b/>
          <w:bCs/>
          <w:lang w:val="en-US"/>
        </w:rPr>
        <w:t>Backup</w:t>
      </w:r>
      <w:r w:rsidRPr="00E753EA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Snapshots</w:t>
      </w:r>
      <w:r w:rsidRPr="00E753EA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Manual</w:t>
      </w:r>
      <w:r w:rsidRPr="00E753EA">
        <w:rPr>
          <w:b/>
          <w:bCs/>
          <w:lang w:val="en-US"/>
        </w:rPr>
        <w:t xml:space="preserve"> </w:t>
      </w:r>
      <w:r w:rsidRPr="00E753EA">
        <w:rPr>
          <w:lang w:val="en-US"/>
        </w:rPr>
        <w:t xml:space="preserve">– </w:t>
      </w:r>
      <w:r>
        <w:t>не стирается</w:t>
      </w:r>
      <w:r w:rsidRPr="00E753EA">
        <w:rPr>
          <w:lang w:val="en-US"/>
        </w:rPr>
        <w:t xml:space="preserve"> </w:t>
      </w:r>
      <w:r>
        <w:t>при</w:t>
      </w:r>
      <w:r w:rsidRPr="00E753EA">
        <w:rPr>
          <w:lang w:val="en-US"/>
        </w:rPr>
        <w:t xml:space="preserve"> </w:t>
      </w:r>
      <w:r>
        <w:t>удалении</w:t>
      </w:r>
      <w:r w:rsidRPr="00E753EA">
        <w:rPr>
          <w:lang w:val="en-US"/>
        </w:rPr>
        <w:t xml:space="preserve"> </w:t>
      </w:r>
      <w:r>
        <w:rPr>
          <w:lang w:val="en-US"/>
        </w:rPr>
        <w:t>RDS Instance</w:t>
      </w:r>
    </w:p>
    <w:p w14:paraId="3DFCC099" w14:textId="1493D87E" w:rsidR="00E753EA" w:rsidRDefault="00700856" w:rsidP="00E753EA">
      <w:pPr>
        <w:pStyle w:val="ListParagraph"/>
        <w:numPr>
          <w:ilvl w:val="0"/>
          <w:numId w:val="36"/>
        </w:numPr>
      </w:pPr>
      <w:r>
        <w:rPr>
          <w:b/>
          <w:bCs/>
          <w:lang w:val="en-US"/>
        </w:rPr>
        <w:t>Multi</w:t>
      </w:r>
      <w:r w:rsidRPr="00700856">
        <w:rPr>
          <w:b/>
          <w:bCs/>
        </w:rPr>
        <w:t>-</w:t>
      </w:r>
      <w:r>
        <w:rPr>
          <w:b/>
          <w:bCs/>
          <w:lang w:val="en-US"/>
        </w:rPr>
        <w:t>AZ</w:t>
      </w:r>
      <w:r w:rsidRPr="00700856">
        <w:rPr>
          <w:b/>
          <w:bCs/>
        </w:rPr>
        <w:t xml:space="preserve"> </w:t>
      </w:r>
      <w:r>
        <w:t xml:space="preserve">– создание дополнительного синхронизированного </w:t>
      </w:r>
      <w:r>
        <w:rPr>
          <w:lang w:val="en-US"/>
        </w:rPr>
        <w:t>instance</w:t>
      </w:r>
      <w:r w:rsidRPr="00700856">
        <w:t xml:space="preserve"> </w:t>
      </w:r>
      <w:r>
        <w:t xml:space="preserve">в другой </w:t>
      </w:r>
      <w:r>
        <w:rPr>
          <w:lang w:val="en-US"/>
        </w:rPr>
        <w:t>AZ</w:t>
      </w:r>
      <w:r w:rsidRPr="00700856">
        <w:t xml:space="preserve"> </w:t>
      </w:r>
      <w:r>
        <w:t xml:space="preserve">только для </w:t>
      </w:r>
      <w:r>
        <w:rPr>
          <w:lang w:val="en-US"/>
        </w:rPr>
        <w:t>fail</w:t>
      </w:r>
      <w:r w:rsidRPr="00700856">
        <w:t xml:space="preserve"> </w:t>
      </w:r>
      <w:r>
        <w:rPr>
          <w:lang w:val="en-US"/>
        </w:rPr>
        <w:t>Tolerance</w:t>
      </w:r>
      <w:r>
        <w:t xml:space="preserve"> – для отказоустойчивости</w:t>
      </w:r>
    </w:p>
    <w:p w14:paraId="2F942633" w14:textId="77777777" w:rsidR="00775302" w:rsidRDefault="00775302" w:rsidP="00700856">
      <w:pPr>
        <w:pStyle w:val="ListParagraph"/>
        <w:rPr>
          <w:lang w:val="en-US"/>
        </w:rPr>
      </w:pPr>
    </w:p>
    <w:p w14:paraId="0EB52573" w14:textId="3FD77DCF" w:rsidR="00775302" w:rsidRPr="00775302" w:rsidRDefault="00775302" w:rsidP="00775302">
      <w:pPr>
        <w:shd w:val="clear" w:color="auto" w:fill="FFFFFF"/>
        <w:spacing w:before="480" w:after="0" w:line="240" w:lineRule="auto"/>
        <w:outlineLvl w:val="3"/>
        <w:rPr>
          <w:rFonts w:ascii="Fira Sans" w:eastAsia="Times New Roman" w:hAnsi="Fira Sans" w:cs="Times New Roman"/>
          <w:color w:val="333333"/>
          <w:sz w:val="24"/>
          <w:szCs w:val="24"/>
          <w:lang w:val="en-US" w:eastAsia="ru-RU"/>
        </w:rPr>
      </w:pPr>
      <w:r w:rsidRPr="00775302">
        <w:rPr>
          <w:rFonts w:ascii="Fira Sans" w:eastAsia="Times New Roman" w:hAnsi="Fira Sans" w:cs="Times New Roman"/>
          <w:color w:val="333333"/>
          <w:sz w:val="24"/>
          <w:szCs w:val="24"/>
          <w:lang w:val="en-US" w:eastAsia="ru-RU"/>
        </w:rPr>
        <w:t>AWS Well-Architected Framework</w:t>
      </w:r>
    </w:p>
    <w:p w14:paraId="7BEC3CDA" w14:textId="77777777" w:rsidR="00775302" w:rsidRDefault="00775302" w:rsidP="00700856">
      <w:pPr>
        <w:pStyle w:val="ListParagraph"/>
        <w:rPr>
          <w:lang w:val="en-US"/>
        </w:rPr>
      </w:pPr>
    </w:p>
    <w:p w14:paraId="3CD63F0A" w14:textId="77777777" w:rsidR="00775302" w:rsidRDefault="00775302" w:rsidP="00700856">
      <w:pPr>
        <w:pStyle w:val="ListParagraph"/>
        <w:rPr>
          <w:lang w:val="en-US"/>
        </w:rPr>
      </w:pPr>
      <w:r w:rsidRPr="00775302">
        <w:rPr>
          <w:lang w:val="en-US"/>
        </w:rPr>
        <w:t xml:space="preserve">The AWS Well-Architected Framework provides best practices for building secure, efficient, and resilient cloud architectures, focusing on six pillars: </w:t>
      </w:r>
    </w:p>
    <w:p w14:paraId="6EC452C7" w14:textId="77777777" w:rsidR="00775302" w:rsidRDefault="00775302" w:rsidP="00700856">
      <w:pPr>
        <w:pStyle w:val="ListParagraph"/>
        <w:rPr>
          <w:lang w:val="en-US"/>
        </w:rPr>
      </w:pPr>
    </w:p>
    <w:p w14:paraId="4AED045D" w14:textId="15708BB9" w:rsidR="00BD66C9" w:rsidRPr="00BD66C9" w:rsidRDefault="00BD66C9" w:rsidP="00BD66C9">
      <w:pPr>
        <w:pStyle w:val="ListParagraph"/>
        <w:numPr>
          <w:ilvl w:val="0"/>
          <w:numId w:val="39"/>
        </w:numPr>
        <w:rPr>
          <w:lang w:val="en-US"/>
        </w:rPr>
      </w:pPr>
      <w:hyperlink r:id="rId203" w:history="1">
        <w:r w:rsidRPr="00BD66C9">
          <w:rPr>
            <w:rStyle w:val="Hyperlink"/>
            <w:lang w:val="en-US"/>
          </w:rPr>
          <w:t>Operational Excellence</w:t>
        </w:r>
      </w:hyperlink>
    </w:p>
    <w:p w14:paraId="01CD450C" w14:textId="56124FB0" w:rsidR="00BD66C9" w:rsidRPr="00BD66C9" w:rsidRDefault="00782E31" w:rsidP="00BD66C9">
      <w:pPr>
        <w:pStyle w:val="ListParagraph"/>
        <w:numPr>
          <w:ilvl w:val="0"/>
          <w:numId w:val="39"/>
        </w:numPr>
        <w:rPr>
          <w:lang w:val="en-US"/>
        </w:rPr>
      </w:pPr>
      <w:hyperlink r:id="rId204" w:history="1">
        <w:r w:rsidR="00BD66C9" w:rsidRPr="00782E31">
          <w:rPr>
            <w:rStyle w:val="Hyperlink"/>
            <w:lang w:val="en-US"/>
          </w:rPr>
          <w:t>Security</w:t>
        </w:r>
      </w:hyperlink>
    </w:p>
    <w:p w14:paraId="3ADE87FF" w14:textId="3BF4E3BB" w:rsidR="00BD66C9" w:rsidRPr="00BD66C9" w:rsidRDefault="00BD66C9" w:rsidP="00BD66C9">
      <w:pPr>
        <w:pStyle w:val="ListParagraph"/>
        <w:numPr>
          <w:ilvl w:val="0"/>
          <w:numId w:val="39"/>
        </w:numPr>
        <w:rPr>
          <w:lang w:val="en-US"/>
        </w:rPr>
      </w:pPr>
      <w:hyperlink r:id="rId205" w:history="1">
        <w:r w:rsidRPr="00BD66C9">
          <w:rPr>
            <w:rStyle w:val="Hyperlink"/>
            <w:lang w:val="en-US"/>
          </w:rPr>
          <w:t>Reliability</w:t>
        </w:r>
      </w:hyperlink>
    </w:p>
    <w:p w14:paraId="061402AE" w14:textId="614F640E" w:rsidR="00BD66C9" w:rsidRPr="00BD66C9" w:rsidRDefault="00A46126" w:rsidP="00BD66C9">
      <w:pPr>
        <w:pStyle w:val="ListParagraph"/>
        <w:numPr>
          <w:ilvl w:val="0"/>
          <w:numId w:val="39"/>
        </w:numPr>
        <w:rPr>
          <w:lang w:val="en-US"/>
        </w:rPr>
      </w:pPr>
      <w:hyperlink r:id="rId206" w:history="1">
        <w:r w:rsidR="00BD66C9" w:rsidRPr="00BD66C9">
          <w:rPr>
            <w:rStyle w:val="Hyperlink"/>
            <w:lang w:val="en-US"/>
          </w:rPr>
          <w:t>Performance Efficiency</w:t>
        </w:r>
      </w:hyperlink>
    </w:p>
    <w:p w14:paraId="48B78ACD" w14:textId="2120AA9D" w:rsidR="00BD66C9" w:rsidRPr="00BD66C9" w:rsidRDefault="00E76B7A" w:rsidP="00BD66C9">
      <w:pPr>
        <w:pStyle w:val="ListParagraph"/>
        <w:numPr>
          <w:ilvl w:val="0"/>
          <w:numId w:val="39"/>
        </w:numPr>
        <w:rPr>
          <w:lang w:val="en-US"/>
        </w:rPr>
      </w:pPr>
      <w:hyperlink r:id="rId207" w:history="1">
        <w:r w:rsidR="00BD66C9" w:rsidRPr="00E76B7A">
          <w:rPr>
            <w:rStyle w:val="Hyperlink"/>
            <w:lang w:val="en-US"/>
          </w:rPr>
          <w:t>Cost Optimization</w:t>
        </w:r>
      </w:hyperlink>
    </w:p>
    <w:p w14:paraId="4454C027" w14:textId="77777777" w:rsidR="00BD66C9" w:rsidRPr="00BD66C9" w:rsidRDefault="00BD66C9" w:rsidP="00BD66C9">
      <w:pPr>
        <w:pStyle w:val="ListParagraph"/>
        <w:numPr>
          <w:ilvl w:val="0"/>
          <w:numId w:val="39"/>
        </w:numPr>
        <w:rPr>
          <w:lang w:val="en-US"/>
        </w:rPr>
      </w:pPr>
      <w:r w:rsidRPr="00BD66C9">
        <w:rPr>
          <w:lang w:val="en-US"/>
        </w:rPr>
        <w:t>Sustainability</w:t>
      </w:r>
    </w:p>
    <w:p w14:paraId="6BE6C6E2" w14:textId="77777777" w:rsidR="00BD66C9" w:rsidRDefault="00BD66C9" w:rsidP="00BD66C9">
      <w:pPr>
        <w:pStyle w:val="ListParagraph"/>
        <w:rPr>
          <w:lang w:val="en-US"/>
        </w:rPr>
      </w:pPr>
    </w:p>
    <w:p w14:paraId="0281302D" w14:textId="77777777" w:rsidR="00BD66C9" w:rsidRDefault="00BD66C9" w:rsidP="00BD66C9">
      <w:pPr>
        <w:pStyle w:val="ListParagraph"/>
        <w:rPr>
          <w:lang w:val="en-US"/>
        </w:rPr>
      </w:pPr>
      <w:r w:rsidRPr="00BD66C9">
        <w:rPr>
          <w:b/>
          <w:bCs/>
          <w:lang w:val="en-US"/>
        </w:rPr>
        <w:t>Transit Gateway Network Manager</w:t>
      </w:r>
      <w:r w:rsidRPr="00BD66C9">
        <w:rPr>
          <w:lang w:val="en-US"/>
        </w:rPr>
        <w:t xml:space="preserve"> sends the following type of events to CloudWatch Events:</w:t>
      </w:r>
    </w:p>
    <w:p w14:paraId="3121D3D0" w14:textId="77777777" w:rsidR="00BD66C9" w:rsidRPr="00BD66C9" w:rsidRDefault="00BD66C9" w:rsidP="00BD66C9">
      <w:pPr>
        <w:pStyle w:val="ListParagraph"/>
        <w:numPr>
          <w:ilvl w:val="0"/>
          <w:numId w:val="37"/>
        </w:numPr>
        <w:rPr>
          <w:lang w:val="en-US"/>
        </w:rPr>
      </w:pPr>
      <w:r w:rsidRPr="00BD66C9">
        <w:rPr>
          <w:lang w:val="en-US"/>
        </w:rPr>
        <w:t>Topology changes: For example, an AWS Direct Connect gateway was attached to a transit gateway</w:t>
      </w:r>
    </w:p>
    <w:p w14:paraId="79C7A582" w14:textId="77777777" w:rsidR="00BD66C9" w:rsidRPr="00BD66C9" w:rsidRDefault="00BD66C9" w:rsidP="00BD66C9">
      <w:pPr>
        <w:pStyle w:val="ListParagraph"/>
        <w:numPr>
          <w:ilvl w:val="0"/>
          <w:numId w:val="37"/>
        </w:numPr>
        <w:rPr>
          <w:lang w:val="en-US"/>
        </w:rPr>
      </w:pPr>
      <w:r w:rsidRPr="00BD66C9">
        <w:rPr>
          <w:lang w:val="en-US"/>
        </w:rPr>
        <w:t>Routing updates: For example, a VPN attachment's route table association changed</w:t>
      </w:r>
    </w:p>
    <w:p w14:paraId="7B255FFD" w14:textId="77777777" w:rsidR="00BD66C9" w:rsidRDefault="00BD66C9" w:rsidP="00BD66C9">
      <w:pPr>
        <w:pStyle w:val="ListParagraph"/>
        <w:numPr>
          <w:ilvl w:val="0"/>
          <w:numId w:val="37"/>
        </w:numPr>
        <w:rPr>
          <w:lang w:val="en-US"/>
        </w:rPr>
      </w:pPr>
      <w:r w:rsidRPr="00BD66C9">
        <w:rPr>
          <w:lang w:val="en-US"/>
        </w:rPr>
        <w:t>Status updates: For example, a VPN tunnel's BGP session went up (after being down)</w:t>
      </w:r>
    </w:p>
    <w:p w14:paraId="78BEB6A3" w14:textId="77777777" w:rsidR="00BD66C9" w:rsidRDefault="00BD66C9" w:rsidP="00BD66C9">
      <w:pPr>
        <w:pStyle w:val="ListParagraph"/>
        <w:rPr>
          <w:lang w:val="en-US"/>
        </w:rPr>
      </w:pPr>
    </w:p>
    <w:p w14:paraId="03A8F970" w14:textId="77777777" w:rsidR="00BD66C9" w:rsidRPr="00BD66C9" w:rsidRDefault="00BD66C9" w:rsidP="00BD66C9">
      <w:pPr>
        <w:pStyle w:val="ListParagraph"/>
        <w:rPr>
          <w:lang w:val="en-US"/>
        </w:rPr>
      </w:pPr>
      <w:r w:rsidRPr="00BD66C9">
        <w:rPr>
          <w:b/>
          <w:bCs/>
          <w:lang w:val="en-US"/>
        </w:rPr>
        <w:t>Using the Route Analyzer</w:t>
      </w:r>
      <w:r w:rsidRPr="00BD66C9">
        <w:rPr>
          <w:lang w:val="en-US"/>
        </w:rPr>
        <w:t>, you can:</w:t>
      </w:r>
    </w:p>
    <w:p w14:paraId="0475F86F" w14:textId="77777777" w:rsidR="00BD66C9" w:rsidRPr="00BD66C9" w:rsidRDefault="00BD66C9" w:rsidP="00BD66C9">
      <w:pPr>
        <w:pStyle w:val="ListParagraph"/>
        <w:numPr>
          <w:ilvl w:val="0"/>
          <w:numId w:val="38"/>
        </w:numPr>
        <w:rPr>
          <w:lang w:val="en-US"/>
        </w:rPr>
      </w:pPr>
      <w:r w:rsidRPr="00BD66C9">
        <w:rPr>
          <w:lang w:val="en-US"/>
        </w:rPr>
        <w:t>Verify that the transit gateway route table configuration will work as expected before you start sending traffic.</w:t>
      </w:r>
    </w:p>
    <w:p w14:paraId="3CC87D63" w14:textId="77777777" w:rsidR="00BD66C9" w:rsidRPr="00BD66C9" w:rsidRDefault="00BD66C9" w:rsidP="00BD66C9">
      <w:pPr>
        <w:pStyle w:val="ListParagraph"/>
        <w:numPr>
          <w:ilvl w:val="0"/>
          <w:numId w:val="38"/>
        </w:numPr>
        <w:rPr>
          <w:lang w:val="en-US"/>
        </w:rPr>
      </w:pPr>
      <w:r w:rsidRPr="00BD66C9">
        <w:rPr>
          <w:lang w:val="en-US"/>
        </w:rPr>
        <w:t>Validate your existing route configuration.</w:t>
      </w:r>
    </w:p>
    <w:p w14:paraId="727F083E" w14:textId="77777777" w:rsidR="00BD66C9" w:rsidRPr="00BD66C9" w:rsidRDefault="00BD66C9" w:rsidP="00BD66C9">
      <w:pPr>
        <w:pStyle w:val="ListParagraph"/>
        <w:numPr>
          <w:ilvl w:val="0"/>
          <w:numId w:val="38"/>
        </w:numPr>
        <w:rPr>
          <w:lang w:val="en-US"/>
        </w:rPr>
      </w:pPr>
      <w:r w:rsidRPr="00BD66C9">
        <w:rPr>
          <w:lang w:val="en-US"/>
        </w:rPr>
        <w:t>Diagnose route-related issues that are causing traffic disruption in your global network.</w:t>
      </w:r>
    </w:p>
    <w:p w14:paraId="6644048D" w14:textId="77777777" w:rsidR="00BD66C9" w:rsidRPr="00BD66C9" w:rsidRDefault="00BD66C9" w:rsidP="00BD66C9">
      <w:pPr>
        <w:pStyle w:val="ListParagraph"/>
        <w:rPr>
          <w:lang w:val="en-US"/>
        </w:rPr>
      </w:pPr>
    </w:p>
    <w:p w14:paraId="3D485993" w14:textId="77777777" w:rsidR="00BD66C9" w:rsidRPr="00BD66C9" w:rsidRDefault="00BD66C9" w:rsidP="00BD66C9">
      <w:pPr>
        <w:pStyle w:val="ListParagraph"/>
        <w:rPr>
          <w:lang w:val="en-US"/>
        </w:rPr>
      </w:pPr>
    </w:p>
    <w:sectPr w:rsidR="00BD66C9" w:rsidRPr="00BD66C9">
      <w:headerReference w:type="even" r:id="rId208"/>
      <w:headerReference w:type="default" r:id="rId209"/>
      <w:footerReference w:type="even" r:id="rId210"/>
      <w:footerReference w:type="default" r:id="rId211"/>
      <w:headerReference w:type="first" r:id="rId212"/>
      <w:footerReference w:type="first" r:id="rId213"/>
      <w:pgSz w:w="11906" w:h="16838"/>
      <w:pgMar w:top="765" w:right="845" w:bottom="765" w:left="993" w:header="708" w:footer="708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536648" w14:textId="77777777" w:rsidR="003B7A81" w:rsidRDefault="003B7A81">
      <w:pPr>
        <w:spacing w:after="0" w:line="240" w:lineRule="auto"/>
      </w:pPr>
      <w:r>
        <w:separator/>
      </w:r>
    </w:p>
  </w:endnote>
  <w:endnote w:type="continuationSeparator" w:id="0">
    <w:p w14:paraId="26D05753" w14:textId="77777777" w:rsidR="003B7A81" w:rsidRDefault="003B7A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OpenSymbol">
    <w:altName w:val="Cambria"/>
    <w:charset w:val="00"/>
    <w:family w:val="roman"/>
    <w:pitch w:val="variable"/>
  </w:font>
  <w:font w:name="Liberation Mono">
    <w:altName w:val="Courier New"/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Open Sans;Arial;Helvetica;sans-">
    <w:altName w:val="Segoe UI"/>
    <w:panose1 w:val="00000000000000000000"/>
    <w:charset w:val="00"/>
    <w:family w:val="roman"/>
    <w:notTrueType/>
    <w:pitch w:val="default"/>
  </w:font>
  <w:font w:name="sans-serif">
    <w:altName w:val="Arial"/>
    <w:charset w:val="00"/>
    <w:family w:val="roman"/>
    <w:pitch w:val="variable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;sans-serif">
    <w:altName w:val="Arial"/>
    <w:panose1 w:val="00000000000000000000"/>
    <w:charset w:val="00"/>
    <w:family w:val="roman"/>
    <w:notTrueType/>
    <w:pitch w:val="default"/>
  </w:font>
  <w:font w:name="Menlo;Monaco;Consolas;courier n">
    <w:altName w:val="Cambria"/>
    <w:panose1 w:val="00000000000000000000"/>
    <w:charset w:val="00"/>
    <w:family w:val="roman"/>
    <w:notTrueType/>
    <w:pitch w:val="default"/>
  </w:font>
  <w:font w:name="monospace;monospace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-system;BlinkMacSystemFont">
    <w:altName w:val="Cambria"/>
    <w:panose1 w:val="00000000000000000000"/>
    <w:charset w:val="00"/>
    <w:family w:val="roman"/>
    <w:notTrueType/>
    <w:pitch w:val="default"/>
  </w:font>
  <w:font w:name="Fira Sans">
    <w:charset w:val="00"/>
    <w:family w:val="swiss"/>
    <w:pitch w:val="variable"/>
    <w:sig w:usb0="600002FF" w:usb1="00000001" w:usb2="00000000" w:usb3="00000000" w:csb0="0000019F" w:csb1="00000000"/>
  </w:font>
  <w:font w:name="Google Sans;Arial;sans-serif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CBF1E8" w14:textId="77777777" w:rsidR="00B74803" w:rsidRDefault="00B7480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9DD276" w14:textId="77777777" w:rsidR="00B74803" w:rsidRDefault="00B7480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6A547E" w14:textId="77777777" w:rsidR="00B74803" w:rsidRDefault="00B748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7E825D" w14:textId="77777777" w:rsidR="003B7A81" w:rsidRDefault="003B7A81">
      <w:pPr>
        <w:spacing w:after="0" w:line="240" w:lineRule="auto"/>
      </w:pPr>
      <w:r>
        <w:separator/>
      </w:r>
    </w:p>
  </w:footnote>
  <w:footnote w:type="continuationSeparator" w:id="0">
    <w:p w14:paraId="3FF0F446" w14:textId="77777777" w:rsidR="003B7A81" w:rsidRDefault="003B7A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19ACC4" w14:textId="77777777" w:rsidR="00B74803" w:rsidRDefault="00B7480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2A2B38" w14:textId="77777777" w:rsidR="00B74803" w:rsidRDefault="00B7480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24AC4F" w14:textId="77777777" w:rsidR="00B74803" w:rsidRDefault="00B7480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40F60"/>
    <w:multiLevelType w:val="multilevel"/>
    <w:tmpl w:val="ECB20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7C196B"/>
    <w:multiLevelType w:val="multilevel"/>
    <w:tmpl w:val="B4B62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2" w15:restartNumberingAfterBreak="0">
    <w:nsid w:val="06924E4C"/>
    <w:multiLevelType w:val="multilevel"/>
    <w:tmpl w:val="08C26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 w15:restartNumberingAfterBreak="0">
    <w:nsid w:val="0CCA55D5"/>
    <w:multiLevelType w:val="multilevel"/>
    <w:tmpl w:val="4146A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4" w15:restartNumberingAfterBreak="0">
    <w:nsid w:val="0CF547FE"/>
    <w:multiLevelType w:val="multilevel"/>
    <w:tmpl w:val="37401A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CA51E2F"/>
    <w:multiLevelType w:val="multilevel"/>
    <w:tmpl w:val="5AC49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6" w15:restartNumberingAfterBreak="0">
    <w:nsid w:val="1E822383"/>
    <w:multiLevelType w:val="multilevel"/>
    <w:tmpl w:val="25408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4E35C46"/>
    <w:multiLevelType w:val="multilevel"/>
    <w:tmpl w:val="6D3E3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93A3E12"/>
    <w:multiLevelType w:val="multilevel"/>
    <w:tmpl w:val="06122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9" w15:restartNumberingAfterBreak="0">
    <w:nsid w:val="2A1A549F"/>
    <w:multiLevelType w:val="multilevel"/>
    <w:tmpl w:val="1946EBA4"/>
    <w:lvl w:ilvl="0"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Arial" w:eastAsiaTheme="minorEastAsia" w:hAnsi="Arial" w:cs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2ADC6D4A"/>
    <w:multiLevelType w:val="multilevel"/>
    <w:tmpl w:val="EC146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11" w15:restartNumberingAfterBreak="0">
    <w:nsid w:val="2F9A5678"/>
    <w:multiLevelType w:val="hybridMultilevel"/>
    <w:tmpl w:val="F76446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F83503"/>
    <w:multiLevelType w:val="hybridMultilevel"/>
    <w:tmpl w:val="06868E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6C5E72"/>
    <w:multiLevelType w:val="multilevel"/>
    <w:tmpl w:val="16BC7A6C"/>
    <w:lvl w:ilvl="0">
      <w:start w:val="1"/>
      <w:numFmt w:val="bullet"/>
      <w:suff w:val="nothing"/>
      <w:lvlText w:val=""/>
      <w:lvlJc w:val="left"/>
      <w:pPr>
        <w:tabs>
          <w:tab w:val="num" w:pos="0"/>
        </w:tabs>
        <w:ind w:left="709" w:firstLine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4" w15:restartNumberingAfterBreak="0">
    <w:nsid w:val="3DE36D21"/>
    <w:multiLevelType w:val="multilevel"/>
    <w:tmpl w:val="B63CC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4CD3B6D"/>
    <w:multiLevelType w:val="multilevel"/>
    <w:tmpl w:val="ECA62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16" w15:restartNumberingAfterBreak="0">
    <w:nsid w:val="46736FC6"/>
    <w:multiLevelType w:val="multilevel"/>
    <w:tmpl w:val="ABD0E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17" w15:restartNumberingAfterBreak="0">
    <w:nsid w:val="4A264FD9"/>
    <w:multiLevelType w:val="multilevel"/>
    <w:tmpl w:val="19B0D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8" w15:restartNumberingAfterBreak="0">
    <w:nsid w:val="4BC174AB"/>
    <w:multiLevelType w:val="multilevel"/>
    <w:tmpl w:val="2848A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19" w15:restartNumberingAfterBreak="0">
    <w:nsid w:val="4BE13EE5"/>
    <w:multiLevelType w:val="multilevel"/>
    <w:tmpl w:val="21D2D4D2"/>
    <w:lvl w:ilvl="0">
      <w:start w:val="1"/>
      <w:numFmt w:val="bullet"/>
      <w:lvlText w:val=""/>
      <w:lvlJc w:val="left"/>
      <w:pPr>
        <w:tabs>
          <w:tab w:val="num" w:pos="0"/>
        </w:tabs>
        <w:ind w:left="786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50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2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4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6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8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10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2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46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4C2271F7"/>
    <w:multiLevelType w:val="multilevel"/>
    <w:tmpl w:val="AA0E73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04F2657"/>
    <w:multiLevelType w:val="multilevel"/>
    <w:tmpl w:val="FCDC4E7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2" w15:restartNumberingAfterBreak="0">
    <w:nsid w:val="55FE2AB4"/>
    <w:multiLevelType w:val="multilevel"/>
    <w:tmpl w:val="C764D6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3" w15:restartNumberingAfterBreak="0">
    <w:nsid w:val="5630358A"/>
    <w:multiLevelType w:val="multilevel"/>
    <w:tmpl w:val="76FAB70A"/>
    <w:lvl w:ilvl="0">
      <w:start w:val="1"/>
      <w:numFmt w:val="bullet"/>
      <w:suff w:val="nothing"/>
      <w:lvlText w:val=""/>
      <w:lvlJc w:val="left"/>
      <w:pPr>
        <w:tabs>
          <w:tab w:val="num" w:pos="0"/>
        </w:tabs>
        <w:ind w:left="709" w:firstLine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4" w15:restartNumberingAfterBreak="0">
    <w:nsid w:val="56B63E6E"/>
    <w:multiLevelType w:val="multilevel"/>
    <w:tmpl w:val="66EE4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8033AC7"/>
    <w:multiLevelType w:val="multilevel"/>
    <w:tmpl w:val="6BD8B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26" w15:restartNumberingAfterBreak="0">
    <w:nsid w:val="59CE0FE8"/>
    <w:multiLevelType w:val="multilevel"/>
    <w:tmpl w:val="CA9A2448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7" w15:restartNumberingAfterBreak="0">
    <w:nsid w:val="5B0F0E55"/>
    <w:multiLevelType w:val="multilevel"/>
    <w:tmpl w:val="0A12B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8" w15:restartNumberingAfterBreak="0">
    <w:nsid w:val="5B5D3A50"/>
    <w:multiLevelType w:val="multilevel"/>
    <w:tmpl w:val="BA283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9" w15:restartNumberingAfterBreak="0">
    <w:nsid w:val="5E704818"/>
    <w:multiLevelType w:val="multilevel"/>
    <w:tmpl w:val="0D48F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30" w15:restartNumberingAfterBreak="0">
    <w:nsid w:val="5E79142B"/>
    <w:multiLevelType w:val="multilevel"/>
    <w:tmpl w:val="D262B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31" w15:restartNumberingAfterBreak="0">
    <w:nsid w:val="5F352D95"/>
    <w:multiLevelType w:val="multilevel"/>
    <w:tmpl w:val="AF76D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32" w15:restartNumberingAfterBreak="0">
    <w:nsid w:val="5F4C3E87"/>
    <w:multiLevelType w:val="multilevel"/>
    <w:tmpl w:val="1DA0CC2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3" w15:restartNumberingAfterBreak="0">
    <w:nsid w:val="650E1D7A"/>
    <w:multiLevelType w:val="multilevel"/>
    <w:tmpl w:val="1828F896"/>
    <w:lvl w:ilvl="0">
      <w:start w:val="1"/>
      <w:numFmt w:val="decimal"/>
      <w:suff w:val="nothing"/>
      <w:lvlText w:val="%1."/>
      <w:lvlJc w:val="left"/>
      <w:pPr>
        <w:tabs>
          <w:tab w:val="num" w:pos="0"/>
        </w:tabs>
        <w:ind w:left="709" w:firstLine="0"/>
      </w:pPr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</w:lvl>
  </w:abstractNum>
  <w:abstractNum w:abstractNumId="34" w15:restartNumberingAfterBreak="0">
    <w:nsid w:val="65B817F6"/>
    <w:multiLevelType w:val="multilevel"/>
    <w:tmpl w:val="F6A49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35" w15:restartNumberingAfterBreak="0">
    <w:nsid w:val="6FE31DE4"/>
    <w:multiLevelType w:val="multilevel"/>
    <w:tmpl w:val="C2189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36" w15:restartNumberingAfterBreak="0">
    <w:nsid w:val="7BB766E0"/>
    <w:multiLevelType w:val="multilevel"/>
    <w:tmpl w:val="ECC83742"/>
    <w:lvl w:ilvl="0">
      <w:start w:val="1"/>
      <w:numFmt w:val="decimal"/>
      <w:suff w:val="nothing"/>
      <w:lvlText w:val="%1."/>
      <w:lvlJc w:val="left"/>
      <w:pPr>
        <w:tabs>
          <w:tab w:val="num" w:pos="0"/>
        </w:tabs>
        <w:ind w:left="709" w:firstLine="0"/>
      </w:pPr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</w:lvl>
  </w:abstractNum>
  <w:abstractNum w:abstractNumId="37" w15:restartNumberingAfterBreak="0">
    <w:nsid w:val="7DD63E5D"/>
    <w:multiLevelType w:val="multilevel"/>
    <w:tmpl w:val="668CA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DE91CE7"/>
    <w:multiLevelType w:val="multilevel"/>
    <w:tmpl w:val="FA80C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num w:numId="1" w16cid:durableId="2003973407">
    <w:abstractNumId w:val="19"/>
  </w:num>
  <w:num w:numId="2" w16cid:durableId="1429538924">
    <w:abstractNumId w:val="9"/>
  </w:num>
  <w:num w:numId="3" w16cid:durableId="640157690">
    <w:abstractNumId w:val="2"/>
  </w:num>
  <w:num w:numId="4" w16cid:durableId="44643133">
    <w:abstractNumId w:val="4"/>
  </w:num>
  <w:num w:numId="5" w16cid:durableId="1560361066">
    <w:abstractNumId w:val="26"/>
  </w:num>
  <w:num w:numId="6" w16cid:durableId="1787381640">
    <w:abstractNumId w:val="21"/>
  </w:num>
  <w:num w:numId="7" w16cid:durableId="1377663838">
    <w:abstractNumId w:val="1"/>
  </w:num>
  <w:num w:numId="8" w16cid:durableId="1858232469">
    <w:abstractNumId w:val="29"/>
  </w:num>
  <w:num w:numId="9" w16cid:durableId="100607760">
    <w:abstractNumId w:val="18"/>
  </w:num>
  <w:num w:numId="10" w16cid:durableId="2029981811">
    <w:abstractNumId w:val="27"/>
  </w:num>
  <w:num w:numId="11" w16cid:durableId="1482192262">
    <w:abstractNumId w:val="35"/>
  </w:num>
  <w:num w:numId="12" w16cid:durableId="1492216135">
    <w:abstractNumId w:val="16"/>
  </w:num>
  <w:num w:numId="13" w16cid:durableId="1894736465">
    <w:abstractNumId w:val="38"/>
  </w:num>
  <w:num w:numId="14" w16cid:durableId="1808163712">
    <w:abstractNumId w:val="31"/>
  </w:num>
  <w:num w:numId="15" w16cid:durableId="1941373868">
    <w:abstractNumId w:val="34"/>
  </w:num>
  <w:num w:numId="16" w16cid:durableId="735468914">
    <w:abstractNumId w:val="8"/>
  </w:num>
  <w:num w:numId="17" w16cid:durableId="265583411">
    <w:abstractNumId w:val="10"/>
  </w:num>
  <w:num w:numId="18" w16cid:durableId="1858502584">
    <w:abstractNumId w:val="30"/>
  </w:num>
  <w:num w:numId="19" w16cid:durableId="157768813">
    <w:abstractNumId w:val="20"/>
  </w:num>
  <w:num w:numId="20" w16cid:durableId="1597130269">
    <w:abstractNumId w:val="5"/>
  </w:num>
  <w:num w:numId="21" w16cid:durableId="1643660610">
    <w:abstractNumId w:val="25"/>
  </w:num>
  <w:num w:numId="22" w16cid:durableId="1470630496">
    <w:abstractNumId w:val="24"/>
  </w:num>
  <w:num w:numId="23" w16cid:durableId="1266500470">
    <w:abstractNumId w:val="14"/>
  </w:num>
  <w:num w:numId="24" w16cid:durableId="1852834036">
    <w:abstractNumId w:val="28"/>
  </w:num>
  <w:num w:numId="25" w16cid:durableId="1799761231">
    <w:abstractNumId w:val="17"/>
  </w:num>
  <w:num w:numId="26" w16cid:durableId="1668246562">
    <w:abstractNumId w:val="3"/>
  </w:num>
  <w:num w:numId="27" w16cid:durableId="875851742">
    <w:abstractNumId w:val="15"/>
  </w:num>
  <w:num w:numId="28" w16cid:durableId="1535121865">
    <w:abstractNumId w:val="0"/>
  </w:num>
  <w:num w:numId="29" w16cid:durableId="946156541">
    <w:abstractNumId w:val="22"/>
  </w:num>
  <w:num w:numId="30" w16cid:durableId="431586886">
    <w:abstractNumId w:val="33"/>
  </w:num>
  <w:num w:numId="31" w16cid:durableId="1612083349">
    <w:abstractNumId w:val="36"/>
  </w:num>
  <w:num w:numId="32" w16cid:durableId="910119474">
    <w:abstractNumId w:val="23"/>
  </w:num>
  <w:num w:numId="33" w16cid:durableId="1963001306">
    <w:abstractNumId w:val="13"/>
  </w:num>
  <w:num w:numId="34" w16cid:durableId="816458222">
    <w:abstractNumId w:val="32"/>
  </w:num>
  <w:num w:numId="35" w16cid:durableId="349917200">
    <w:abstractNumId w:val="12"/>
  </w:num>
  <w:num w:numId="36" w16cid:durableId="292909971">
    <w:abstractNumId w:val="11"/>
  </w:num>
  <w:num w:numId="37" w16cid:durableId="1033114927">
    <w:abstractNumId w:val="37"/>
  </w:num>
  <w:num w:numId="38" w16cid:durableId="2136096653">
    <w:abstractNumId w:val="6"/>
  </w:num>
  <w:num w:numId="39" w16cid:durableId="1022829140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Дмитрий Сафронов">
    <w15:presenceInfo w15:providerId="Windows Live" w15:userId="dcce7ce12e518da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803"/>
    <w:rsid w:val="000408B7"/>
    <w:rsid w:val="001D23A6"/>
    <w:rsid w:val="0020777B"/>
    <w:rsid w:val="002A3E86"/>
    <w:rsid w:val="00330BFE"/>
    <w:rsid w:val="003B2E2F"/>
    <w:rsid w:val="003B7A81"/>
    <w:rsid w:val="004910D0"/>
    <w:rsid w:val="004911FC"/>
    <w:rsid w:val="00501351"/>
    <w:rsid w:val="0052423A"/>
    <w:rsid w:val="006B7311"/>
    <w:rsid w:val="00700856"/>
    <w:rsid w:val="00703AA1"/>
    <w:rsid w:val="00775302"/>
    <w:rsid w:val="00782E31"/>
    <w:rsid w:val="007A783F"/>
    <w:rsid w:val="007F0F41"/>
    <w:rsid w:val="008072FF"/>
    <w:rsid w:val="00815DBF"/>
    <w:rsid w:val="009B4813"/>
    <w:rsid w:val="009F7052"/>
    <w:rsid w:val="00A46126"/>
    <w:rsid w:val="00AD753B"/>
    <w:rsid w:val="00B74803"/>
    <w:rsid w:val="00BD66C9"/>
    <w:rsid w:val="00C43684"/>
    <w:rsid w:val="00CC64B0"/>
    <w:rsid w:val="00D402CB"/>
    <w:rsid w:val="00DE0E9C"/>
    <w:rsid w:val="00E753EA"/>
    <w:rsid w:val="00E76B7A"/>
    <w:rsid w:val="00EE560F"/>
    <w:rsid w:val="00F007A6"/>
    <w:rsid w:val="00F94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436BEA"/>
  <w15:docId w15:val="{F443B5E1-B3AE-4ADE-949E-E3E4954A4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6669"/>
    <w:pPr>
      <w:spacing w:after="120" w:line="264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C64BEE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4BEE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4BEE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64BE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4BE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4BE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4BE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4BE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4BE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C64B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C64BEE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C64BEE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C64BEE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C64BEE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C64BEE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C64BEE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C64BEE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C64BEE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customStyle="1" w:styleId="TitleChar">
    <w:name w:val="Title Char"/>
    <w:basedOn w:val="DefaultParagraphFont"/>
    <w:link w:val="Title"/>
    <w:uiPriority w:val="10"/>
    <w:qFormat/>
    <w:rsid w:val="00C64BEE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C64BEE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C64BEE"/>
    <w:rPr>
      <w:b/>
      <w:bCs/>
    </w:rPr>
  </w:style>
  <w:style w:type="character" w:styleId="Emphasis">
    <w:name w:val="Emphasis"/>
    <w:basedOn w:val="DefaultParagraphFont"/>
    <w:uiPriority w:val="20"/>
    <w:qFormat/>
    <w:rsid w:val="00C64BEE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qFormat/>
    <w:rsid w:val="00C64BEE"/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C64BEE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C64BEE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C64BEE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C64BEE"/>
    <w:rPr>
      <w:smallCaps/>
      <w:color w:val="404040" w:themeColor="text1" w:themeTint="BF"/>
      <w:u w:val="single" w:color="7F7F7F" w:themeColor="dark1" w:themeTint="80"/>
    </w:rPr>
  </w:style>
  <w:style w:type="character" w:styleId="IntenseReference">
    <w:name w:val="Intense Reference"/>
    <w:basedOn w:val="DefaultParagraphFont"/>
    <w:uiPriority w:val="32"/>
    <w:qFormat/>
    <w:rsid w:val="00C64BEE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C64BEE"/>
    <w:rPr>
      <w:b/>
      <w:bCs/>
      <w:smallCaps/>
    </w:rPr>
  </w:style>
  <w:style w:type="character" w:customStyle="1" w:styleId="InternetLink">
    <w:name w:val="Internet Link"/>
    <w:basedOn w:val="DefaultParagraphFont"/>
    <w:uiPriority w:val="99"/>
    <w:unhideWhenUsed/>
    <w:qFormat/>
    <w:rsid w:val="00C64BE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C64BE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6195D"/>
    <w:rPr>
      <w:color w:val="954F72" w:themeColor="followedHyperlink"/>
      <w:u w:val="single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DF71F2"/>
  </w:style>
  <w:style w:type="character" w:customStyle="1" w:styleId="FooterChar">
    <w:name w:val="Footer Char"/>
    <w:basedOn w:val="DefaultParagraphFont"/>
    <w:link w:val="Footer"/>
    <w:uiPriority w:val="99"/>
    <w:qFormat/>
    <w:rsid w:val="00DF71F2"/>
  </w:style>
  <w:style w:type="character" w:customStyle="1" w:styleId="mw-page-title-main">
    <w:name w:val="mw-page-title-main"/>
    <w:basedOn w:val="DefaultParagraphFont"/>
    <w:qFormat/>
    <w:rsid w:val="007A0749"/>
  </w:style>
  <w:style w:type="character" w:customStyle="1" w:styleId="mw-headline">
    <w:name w:val="mw-headline"/>
    <w:basedOn w:val="DefaultParagraphFont"/>
    <w:qFormat/>
    <w:rsid w:val="007C50EE"/>
  </w:style>
  <w:style w:type="character" w:styleId="HTMLCode">
    <w:name w:val="HTML Code"/>
    <w:basedOn w:val="DefaultParagraphFont"/>
    <w:uiPriority w:val="99"/>
    <w:semiHidden/>
    <w:unhideWhenUsed/>
    <w:qFormat/>
    <w:rsid w:val="007C50EE"/>
    <w:rPr>
      <w:rFonts w:ascii="Courier New" w:eastAsia="Times New Roman" w:hAnsi="Courier New" w:cs="Courier New"/>
      <w:sz w:val="20"/>
      <w:szCs w:val="20"/>
    </w:rPr>
  </w:style>
  <w:style w:type="character" w:customStyle="1" w:styleId="visually-hidden">
    <w:name w:val="visually-hidden"/>
    <w:basedOn w:val="DefaultParagraphFont"/>
    <w:qFormat/>
    <w:rsid w:val="002B57AC"/>
  </w:style>
  <w:style w:type="character" w:styleId="HTMLTypewriter">
    <w:name w:val="HTML Typewriter"/>
    <w:basedOn w:val="DefaultParagraphFont"/>
    <w:uiPriority w:val="99"/>
    <w:semiHidden/>
    <w:unhideWhenUsed/>
    <w:qFormat/>
    <w:rsid w:val="00A672F5"/>
    <w:rPr>
      <w:rFonts w:ascii="Courier New" w:eastAsia="Times New Roman" w:hAnsi="Courier New" w:cs="Courier New"/>
      <w:sz w:val="20"/>
      <w:szCs w:val="20"/>
    </w:rPr>
  </w:style>
  <w:style w:type="character" w:customStyle="1" w:styleId="hljs-attribute">
    <w:name w:val="hljs-attribute"/>
    <w:basedOn w:val="DefaultParagraphFont"/>
    <w:qFormat/>
    <w:rsid w:val="00CD14FB"/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sid w:val="00D748CD"/>
    <w:rPr>
      <w:rFonts w:ascii="Courier New" w:eastAsia="Times New Roman" w:hAnsi="Courier New" w:cs="Courier New"/>
      <w:lang w:eastAsia="ru-RU"/>
    </w:rPr>
  </w:style>
  <w:style w:type="character" w:customStyle="1" w:styleId="InternetLink1">
    <w:name w:val="Internet Link1"/>
    <w:qFormat/>
    <w:rPr>
      <w:color w:val="000080"/>
      <w:u w:val="single"/>
    </w:rPr>
  </w:style>
  <w:style w:type="character" w:customStyle="1" w:styleId="LineNumbering">
    <w:name w:val="Line Numbering"/>
    <w:qFormat/>
  </w:style>
  <w:style w:type="character" w:customStyle="1" w:styleId="InternetLink2">
    <w:name w:val="Internet Link2"/>
    <w:qFormat/>
    <w:rPr>
      <w:color w:val="000080"/>
      <w:u w:val="single"/>
    </w:rPr>
  </w:style>
  <w:style w:type="character" w:customStyle="1" w:styleId="LineNumbering1">
    <w:name w:val="Line Numbering1"/>
    <w:qFormat/>
  </w:style>
  <w:style w:type="character" w:customStyle="1" w:styleId="InternetLink3">
    <w:name w:val="Internet Link3"/>
    <w:qFormat/>
    <w:rPr>
      <w:color w:val="000080"/>
      <w:u w:val="single"/>
    </w:rPr>
  </w:style>
  <w:style w:type="character" w:customStyle="1" w:styleId="LineNumbering2">
    <w:name w:val="Line Numbering2"/>
    <w:qFormat/>
  </w:style>
  <w:style w:type="character" w:customStyle="1" w:styleId="InternetLink4">
    <w:name w:val="Internet Link4"/>
    <w:qFormat/>
    <w:rPr>
      <w:color w:val="000080"/>
      <w:u w:val="single"/>
    </w:rPr>
  </w:style>
  <w:style w:type="character" w:customStyle="1" w:styleId="LineNumbering3">
    <w:name w:val="Line Numbering3"/>
    <w:qFormat/>
  </w:style>
  <w:style w:type="character" w:customStyle="1" w:styleId="a">
    <w:name w:val="Символ нумерации"/>
    <w:qFormat/>
  </w:style>
  <w:style w:type="character" w:customStyle="1" w:styleId="a0">
    <w:name w:val="Маркеры"/>
    <w:qFormat/>
    <w:rPr>
      <w:rFonts w:ascii="OpenSymbol" w:eastAsia="OpenSymbol" w:hAnsi="OpenSymbol" w:cs="OpenSymbol"/>
    </w:rPr>
  </w:style>
  <w:style w:type="character" w:customStyle="1" w:styleId="a1">
    <w:name w:val="Исходный текст"/>
    <w:qFormat/>
    <w:rPr>
      <w:rFonts w:ascii="Liberation Mono" w:eastAsia="Liberation Mono" w:hAnsi="Liberation Mono" w:cs="Liberation Mono"/>
    </w:rPr>
  </w:style>
  <w:style w:type="character" w:customStyle="1" w:styleId="InternetLink5">
    <w:name w:val="Internet Link5"/>
    <w:qFormat/>
    <w:rPr>
      <w:color w:val="000080"/>
      <w:u w:val="single"/>
    </w:rPr>
  </w:style>
  <w:style w:type="character" w:customStyle="1" w:styleId="LineNumbering4">
    <w:name w:val="Line Numbering4"/>
    <w:qFormat/>
  </w:style>
  <w:style w:type="character" w:customStyle="1" w:styleId="InternetLink6">
    <w:name w:val="Internet Link6"/>
    <w:qFormat/>
    <w:rPr>
      <w:color w:val="000080"/>
      <w:u w:val="single"/>
    </w:rPr>
  </w:style>
  <w:style w:type="character" w:customStyle="1" w:styleId="LineNumbering5">
    <w:name w:val="Line Numbering5"/>
    <w:qFormat/>
  </w:style>
  <w:style w:type="character" w:customStyle="1" w:styleId="InternetLink7">
    <w:name w:val="Internet Link7"/>
    <w:qFormat/>
    <w:rPr>
      <w:color w:val="000080"/>
      <w:u w:val="single"/>
    </w:rPr>
  </w:style>
  <w:style w:type="character" w:customStyle="1" w:styleId="LineNumbering6">
    <w:name w:val="Line Numbering6"/>
    <w:qFormat/>
  </w:style>
  <w:style w:type="character" w:customStyle="1" w:styleId="InternetLink8">
    <w:name w:val="Internet Link8"/>
    <w:qFormat/>
    <w:rPr>
      <w:color w:val="000080"/>
      <w:u w:val="single"/>
    </w:rPr>
  </w:style>
  <w:style w:type="character" w:customStyle="1" w:styleId="LineNumbering7">
    <w:name w:val="Line Numbering7"/>
    <w:qFormat/>
  </w:style>
  <w:style w:type="character" w:customStyle="1" w:styleId="InternetLink9">
    <w:name w:val="Internet Link9"/>
    <w:qFormat/>
    <w:rPr>
      <w:color w:val="000080"/>
      <w:u w:val="single"/>
    </w:rPr>
  </w:style>
  <w:style w:type="character" w:customStyle="1" w:styleId="LineNumbering8">
    <w:name w:val="Line Numbering8"/>
    <w:qFormat/>
  </w:style>
  <w:style w:type="character" w:customStyle="1" w:styleId="InternetLink10">
    <w:name w:val="Internet Link10"/>
    <w:qFormat/>
    <w:rPr>
      <w:color w:val="000080"/>
      <w:u w:val="single"/>
    </w:rPr>
  </w:style>
  <w:style w:type="character" w:customStyle="1" w:styleId="LineNumbering9">
    <w:name w:val="Line Numbering9"/>
    <w:qFormat/>
  </w:style>
  <w:style w:type="character" w:customStyle="1" w:styleId="InternetLink11">
    <w:name w:val="Internet Link11"/>
    <w:qFormat/>
    <w:rPr>
      <w:color w:val="000080"/>
      <w:u w:val="single"/>
    </w:rPr>
  </w:style>
  <w:style w:type="character" w:customStyle="1" w:styleId="LineNumbering10">
    <w:name w:val="Line Numbering10"/>
    <w:qFormat/>
  </w:style>
  <w:style w:type="character" w:customStyle="1" w:styleId="InternetLink12">
    <w:name w:val="Internet Link12"/>
    <w:qFormat/>
    <w:rPr>
      <w:color w:val="000080"/>
      <w:u w:val="single"/>
    </w:rPr>
  </w:style>
  <w:style w:type="character" w:customStyle="1" w:styleId="LineNumbering11">
    <w:name w:val="Line Numbering11"/>
    <w:qFormat/>
  </w:style>
  <w:style w:type="character" w:customStyle="1" w:styleId="InternetLink13">
    <w:name w:val="Internet Link13"/>
    <w:qFormat/>
    <w:rPr>
      <w:color w:val="000080"/>
      <w:u w:val="single"/>
    </w:rPr>
  </w:style>
  <w:style w:type="character" w:customStyle="1" w:styleId="LineNumbering12">
    <w:name w:val="Line Numbering12"/>
    <w:qFormat/>
  </w:style>
  <w:style w:type="character" w:styleId="Hyperlink">
    <w:name w:val="Hyperlink"/>
    <w:rPr>
      <w:color w:val="000080"/>
      <w:u w:val="single"/>
    </w:rPr>
  </w:style>
  <w:style w:type="character" w:styleId="LineNumber">
    <w:name w:val="line number"/>
  </w:style>
  <w:style w:type="paragraph" w:customStyle="1" w:styleId="a2">
    <w:name w:val="Заголовок"/>
    <w:basedOn w:val="Normal"/>
    <w:next w:val="BodyText"/>
    <w:qFormat/>
    <w:pPr>
      <w:keepNext/>
      <w:spacing w:before="24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64BEE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customStyle="1" w:styleId="a3">
    <w:name w:val="Указатель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link w:val="TitleChar"/>
    <w:uiPriority w:val="10"/>
    <w:qFormat/>
    <w:rsid w:val="00C64BEE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4BEE"/>
    <w:p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paragraph" w:styleId="NoSpacing">
    <w:name w:val="No Spacing"/>
    <w:uiPriority w:val="1"/>
    <w:qFormat/>
    <w:rsid w:val="00C64BEE"/>
  </w:style>
  <w:style w:type="paragraph" w:styleId="Quote">
    <w:name w:val="Quote"/>
    <w:basedOn w:val="Normal"/>
    <w:next w:val="Normal"/>
    <w:link w:val="QuoteChar"/>
    <w:uiPriority w:val="29"/>
    <w:qFormat/>
    <w:rsid w:val="00C64BEE"/>
    <w:pPr>
      <w:spacing w:before="160"/>
      <w:ind w:left="720" w:right="720"/>
    </w:pPr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4BEE"/>
    <w:pPr>
      <w:pBdr>
        <w:left w:val="single" w:sz="18" w:space="12" w:color="4472C4" w:themeColor="accent1"/>
      </w:pBdr>
      <w:spacing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paragraph" w:styleId="IndexHeading">
    <w:name w:val="index heading"/>
    <w:basedOn w:val="a2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64BEE"/>
    <w:pPr>
      <w:outlineLvl w:val="9"/>
    </w:pPr>
  </w:style>
  <w:style w:type="paragraph" w:styleId="ListParagraph">
    <w:name w:val="List Paragraph"/>
    <w:basedOn w:val="Normal"/>
    <w:uiPriority w:val="34"/>
    <w:qFormat/>
    <w:rsid w:val="00C64BEE"/>
    <w:pPr>
      <w:ind w:left="720"/>
      <w:contextualSpacing/>
    </w:p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DF71F2"/>
    <w:pPr>
      <w:tabs>
        <w:tab w:val="center" w:pos="4513"/>
        <w:tab w:val="right" w:pos="9026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DF71F2"/>
    <w:pPr>
      <w:tabs>
        <w:tab w:val="center" w:pos="4513"/>
        <w:tab w:val="right" w:pos="9026"/>
      </w:tabs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qFormat/>
    <w:rsid w:val="00575CE2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D748C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lang w:eastAsia="ru-RU"/>
    </w:rPr>
  </w:style>
  <w:style w:type="paragraph" w:styleId="Revision">
    <w:name w:val="Revision"/>
    <w:uiPriority w:val="99"/>
    <w:semiHidden/>
    <w:qFormat/>
    <w:rsid w:val="0049567E"/>
  </w:style>
  <w:style w:type="paragraph" w:customStyle="1" w:styleId="a4">
    <w:name w:val="Блочная цитата"/>
    <w:basedOn w:val="Normal"/>
    <w:qFormat/>
    <w:pPr>
      <w:spacing w:after="283"/>
      <w:ind w:left="567" w:right="567"/>
    </w:pPr>
  </w:style>
  <w:style w:type="paragraph" w:customStyle="1" w:styleId="a5">
    <w:name w:val="Содержимое таблицы"/>
    <w:basedOn w:val="Normal"/>
    <w:qFormat/>
    <w:pPr>
      <w:widowControl w:val="0"/>
      <w:suppressLineNumbers/>
    </w:pPr>
  </w:style>
  <w:style w:type="paragraph" w:customStyle="1" w:styleId="a6">
    <w:name w:val="Заголовок таблицы"/>
    <w:basedOn w:val="a5"/>
    <w:qFormat/>
    <w:pPr>
      <w:jc w:val="center"/>
    </w:pPr>
    <w:rPr>
      <w:b/>
      <w:bCs/>
    </w:rPr>
  </w:style>
  <w:style w:type="paragraph" w:customStyle="1" w:styleId="a7">
    <w:name w:val="Текст в заданном формате"/>
    <w:basedOn w:val="Normal"/>
    <w:qFormat/>
    <w:pPr>
      <w:spacing w:after="0"/>
    </w:pPr>
    <w:rPr>
      <w:rFonts w:ascii="Liberation Mono" w:eastAsia="Liberation Mono" w:hAnsi="Liberation Mono" w:cs="Liberation Mono"/>
    </w:rPr>
  </w:style>
  <w:style w:type="paragraph" w:customStyle="1" w:styleId="a8">
    <w:name w:val="Содержимое врезки"/>
    <w:basedOn w:val="Normal"/>
    <w:qFormat/>
  </w:style>
  <w:style w:type="numbering" w:customStyle="1" w:styleId="a9">
    <w:name w:val="Без списка"/>
    <w:uiPriority w:val="99"/>
    <w:semiHidden/>
    <w:unhideWhenUsed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728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2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5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0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youtube.com/watch?v=QMsFDxfUYKQ&amp;list=PLg5SS_4L6LYufspdPupdynbMQTBnZd31N&amp;index=12" TargetMode="External"/><Relationship Id="rId21" Type="http://schemas.openxmlformats.org/officeDocument/2006/relationships/image" Target="media/image4.png"/><Relationship Id="rId42" Type="http://schemas.openxmlformats.org/officeDocument/2006/relationships/hyperlink" Target="https://ru.wikipedia.org/wiki/SRV-&#1079;&#1072;&#1087;&#1080;&#1089;&#1100;" TargetMode="External"/><Relationship Id="rId63" Type="http://schemas.openxmlformats.org/officeDocument/2006/relationships/hyperlink" Target="https://ru.wikipedia.org/wiki/%D0%A1%D0%BF%D0%B8%D1%81%D0%BE%D0%BA_%D0%BA%D0%BE%D0%B4%D0%BE%D0%B2_%D1%81%D0%BE%D1%81%D1%82%D0%BE%D1%8F%D0%BD%D0%B8%D1%8F_HTTP" TargetMode="External"/><Relationship Id="rId84" Type="http://schemas.openxmlformats.org/officeDocument/2006/relationships/hyperlink" Target="https://ru.wikipedia.org/wiki/&#1058;&#1086;&#1095;&#1082;&#1072;_&#1084;&#1086;&#1085;&#1090;&#1080;&#1088;&#1086;&#1074;&#1072;&#1085;&#1080;&#1103;" TargetMode="External"/><Relationship Id="rId138" Type="http://schemas.openxmlformats.org/officeDocument/2006/relationships/hyperlink" Target="https://www.youtube.com/watch?v=lO_pMa_Gbhs&amp;list=PLg5SS_4L6LYufspdPupdynbMQTBnZd31N&amp;index=19" TargetMode="External"/><Relationship Id="rId159" Type="http://schemas.openxmlformats.org/officeDocument/2006/relationships/hyperlink" Target="https://habr.com/ru/articles/328792/" TargetMode="External"/><Relationship Id="rId170" Type="http://schemas.openxmlformats.org/officeDocument/2006/relationships/hyperlink" Target="https://aws.amazon.com/ru/nosql/key-value/" TargetMode="External"/><Relationship Id="rId191" Type="http://schemas.openxmlformats.org/officeDocument/2006/relationships/hyperlink" Target="https://habr.com/ru/companies/ruvds/articles/439980/" TargetMode="External"/><Relationship Id="rId205" Type="http://schemas.openxmlformats.org/officeDocument/2006/relationships/hyperlink" Target="https://docs.aws.amazon.com/wellarchitected/latest/reliability-pillar/welcome.html" TargetMode="External"/><Relationship Id="rId107" Type="http://schemas.openxmlformats.org/officeDocument/2006/relationships/hyperlink" Target="https://u-connect.ru/blog/posts/it-resheniya/organizatsiya-sistemy-monitoringa-it/" TargetMode="External"/><Relationship Id="rId11" Type="http://schemas.openxmlformats.org/officeDocument/2006/relationships/hyperlink" Target="https://ru.wikipedia.org/wiki/&#1064;&#1072;&#1073;&#1083;&#1086;&#1085;:IPstack" TargetMode="External"/><Relationship Id="rId32" Type="http://schemas.openxmlformats.org/officeDocument/2006/relationships/hyperlink" Target="https://ru.wikipedia.org/wiki/&#1057;&#1090;&#1077;&#1082;_&#1087;&#1088;&#1086;&#1090;&#1086;&#1082;&#1086;&#1083;&#1086;&#1074;_TCP/IP" TargetMode="External"/><Relationship Id="rId53" Type="http://schemas.openxmlformats.org/officeDocument/2006/relationships/hyperlink" Target="https://ru.wikipedia.org/wiki/&#1057;&#1087;&#1080;&#1089;&#1086;&#1082;_&#1082;&#1086;&#1076;&#1086;&#1074;_&#1089;&#1086;&#1089;&#1090;&#1086;&#1103;&#1085;&#1080;&#1103;_HTTP" TargetMode="External"/><Relationship Id="rId74" Type="http://schemas.openxmlformats.org/officeDocument/2006/relationships/hyperlink" Target="https://www.nic.ru/catalog/ssl/globalsign/" TargetMode="External"/><Relationship Id="rId128" Type="http://schemas.openxmlformats.org/officeDocument/2006/relationships/image" Target="media/image22.png"/><Relationship Id="rId149" Type="http://schemas.openxmlformats.org/officeDocument/2006/relationships/hyperlink" Target="https://git.kernel.org/cgit/linux/kernel/git/torvalds/linux.git/tree/kernel/sched/cpuacct.c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s://habr.com/ru/companies/ruvds/articles/533918/" TargetMode="External"/><Relationship Id="rId160" Type="http://schemas.openxmlformats.org/officeDocument/2006/relationships/image" Target="media/image31.png"/><Relationship Id="rId181" Type="http://schemas.openxmlformats.org/officeDocument/2006/relationships/hyperlink" Target="https://github.com/GoogleCloudPlatform/kubernetes/blob/master/docs/node.md" TargetMode="External"/><Relationship Id="rId216" Type="http://schemas.openxmlformats.org/officeDocument/2006/relationships/theme" Target="theme/theme1.xml"/><Relationship Id="rId22" Type="http://schemas.openxmlformats.org/officeDocument/2006/relationships/hyperlink" Target="https://habr.com/ru/articles/314484/" TargetMode="External"/><Relationship Id="rId43" Type="http://schemas.openxmlformats.org/officeDocument/2006/relationships/hyperlink" Target="file:///C:\Users\dimmm\AppData\Roaming\Users\dimmm\AppData\Roaming\Microsoft\Word\Rfr%20hf,jnftn%20&#1042;&#1058;&#1067;" TargetMode="External"/><Relationship Id="rId64" Type="http://schemas.openxmlformats.org/officeDocument/2006/relationships/hyperlink" Target="https://ru.wikipedia.org/wiki/%D0%A1%D0%BF%D0%B8%D1%81%D0%BE%D0%BA_%D0%BA%D0%BE%D0%B4%D0%BE%D0%B2_%D1%81%D0%BE%D1%81%D1%82%D0%BE%D1%8F%D0%BD%D0%B8%D1%8F_HTTP" TargetMode="External"/><Relationship Id="rId118" Type="http://schemas.openxmlformats.org/officeDocument/2006/relationships/image" Target="media/image15.png"/><Relationship Id="rId139" Type="http://schemas.openxmlformats.org/officeDocument/2006/relationships/image" Target="media/image29.png"/><Relationship Id="rId85" Type="http://schemas.openxmlformats.org/officeDocument/2006/relationships/hyperlink" Target="https://habr.com/ru/companies/otus/articles/340870/" TargetMode="External"/><Relationship Id="rId150" Type="http://schemas.openxmlformats.org/officeDocument/2006/relationships/hyperlink" Target="https://git.kernel.org/cgit/linux/kernel/git/torvalds/linux.git/tree/kernel/sched/core.c" TargetMode="External"/><Relationship Id="rId171" Type="http://schemas.openxmlformats.org/officeDocument/2006/relationships/hyperlink" Target="https://aws.amazon.com/ru/documentdb/" TargetMode="External"/><Relationship Id="rId192" Type="http://schemas.openxmlformats.org/officeDocument/2006/relationships/hyperlink" Target="https://habr.com/ru/companies/otus/articles/730798/" TargetMode="External"/><Relationship Id="rId206" Type="http://schemas.openxmlformats.org/officeDocument/2006/relationships/hyperlink" Target="https://docs.aws.amazon.com/wellarchitected/latest/performance-efficiency-pillar/welcome.html" TargetMode="External"/><Relationship Id="rId12" Type="http://schemas.openxmlformats.org/officeDocument/2006/relationships/image" Target="media/image1.png"/><Relationship Id="rId33" Type="http://schemas.openxmlformats.org/officeDocument/2006/relationships/hyperlink" Target="https://ru.wikipedia.org/wiki/IP-&#1072;&#1076;&#1088;&#1077;&#1089;" TargetMode="External"/><Relationship Id="rId108" Type="http://schemas.openxmlformats.org/officeDocument/2006/relationships/hyperlink" Target="https://habr.com/ru/articles/332502/" TargetMode="External"/><Relationship Id="rId129" Type="http://schemas.openxmlformats.org/officeDocument/2006/relationships/image" Target="media/image23.png"/><Relationship Id="rId54" Type="http://schemas.openxmlformats.org/officeDocument/2006/relationships/hyperlink" Target="https://ru.wikipedia.org/wiki/%D0%A1%D0%BF%D0%B8%D1%81%D0%BE%D0%BA_%D0%BA%D0%BE%D0%B4%D0%BE%D0%B2_%D1%81%D0%BE%D1%81%D1%82%D0%BE%D1%8F%D0%BD%D0%B8%D1%8F_HTTP" TargetMode="External"/><Relationship Id="rId75" Type="http://schemas.openxmlformats.org/officeDocument/2006/relationships/hyperlink" Target="https://www.nic.ru/catalog/ssl/comodo/" TargetMode="External"/><Relationship Id="rId96" Type="http://schemas.openxmlformats.org/officeDocument/2006/relationships/hyperlink" Target="https://habr.com/ru/companies/ruvds/articles/512868/" TargetMode="External"/><Relationship Id="rId140" Type="http://schemas.openxmlformats.org/officeDocument/2006/relationships/image" Target="media/image30.png"/><Relationship Id="rId161" Type="http://schemas.openxmlformats.org/officeDocument/2006/relationships/hyperlink" Target="https://aws.amazon.com/ru/relational-database/" TargetMode="External"/><Relationship Id="rId182" Type="http://schemas.openxmlformats.org/officeDocument/2006/relationships/hyperlink" Target="https://github.com/GoogleCloudPlatform/kubernetes/blob/master/docs/pods.md" TargetMode="External"/><Relationship Id="rId6" Type="http://schemas.openxmlformats.org/officeDocument/2006/relationships/footnotes" Target="footnotes.xml"/><Relationship Id="rId23" Type="http://schemas.openxmlformats.org/officeDocument/2006/relationships/image" Target="media/image5.png"/><Relationship Id="rId119" Type="http://schemas.openxmlformats.org/officeDocument/2006/relationships/image" Target="media/image16.png"/><Relationship Id="rId44" Type="http://schemas.openxmlformats.org/officeDocument/2006/relationships/image" Target="media/image8.png"/><Relationship Id="rId65" Type="http://schemas.openxmlformats.org/officeDocument/2006/relationships/hyperlink" Target="https://ru.wikipedia.org/wiki/%D0%A1%D0%BF%D0%B8%D1%81%D0%BE%D0%BA_%D0%BA%D0%BE%D0%B4%D0%BE%D0%B2_%D1%81%D0%BE%D1%81%D1%82%D0%BE%D1%8F%D0%BD%D0%B8%D1%8F_HTTP" TargetMode="External"/><Relationship Id="rId86" Type="http://schemas.openxmlformats.org/officeDocument/2006/relationships/hyperlink" Target="https://www.opennet.ru/base/sys/io_scheduler_linux.txt.html" TargetMode="External"/><Relationship Id="rId130" Type="http://schemas.openxmlformats.org/officeDocument/2006/relationships/hyperlink" Target="https://www.youtube.com/watch?v=HGkb5hXDwvc&amp;list=PLg5SS_4L6LYufspdPupdynbMQTBnZd31N&amp;index=16" TargetMode="External"/><Relationship Id="rId151" Type="http://schemas.openxmlformats.org/officeDocument/2006/relationships/hyperlink" Target="https://git.kernel.org/cgit/linux/kernel/git/torvalds/linux.git/tree/kernel/cpuset.c" TargetMode="External"/><Relationship Id="rId172" Type="http://schemas.openxmlformats.org/officeDocument/2006/relationships/hyperlink" Target="https://aws.amazon.com/ru/neptune/" TargetMode="External"/><Relationship Id="rId193" Type="http://schemas.openxmlformats.org/officeDocument/2006/relationships/hyperlink" Target="https://kubernetes.io/ru/docs/concepts/workloads/controllers/" TargetMode="External"/><Relationship Id="rId207" Type="http://schemas.openxmlformats.org/officeDocument/2006/relationships/hyperlink" Target="https://docs.aws.amazon.com/wellarchitected/latest/cost-optimization-pillar/welcome.html" TargetMode="External"/><Relationship Id="rId13" Type="http://schemas.openxmlformats.org/officeDocument/2006/relationships/hyperlink" Target="https://habr.com/ru/articles/307714/" TargetMode="External"/><Relationship Id="rId109" Type="http://schemas.openxmlformats.org/officeDocument/2006/relationships/hyperlink" Target="https://habr.com/ru/companies/ruvds/articles/325522/" TargetMode="External"/><Relationship Id="rId34" Type="http://schemas.openxmlformats.org/officeDocument/2006/relationships/hyperlink" Target="https://ru.wikipedia.org/wiki/&#1055;&#1072;&#1082;&#1077;&#1090;_(&#1089;&#1077;&#1090;&#1077;&#1074;&#1099;&#1077;_&#1090;&#1077;&#1093;&#1085;&#1086;&#1083;&#1086;&#1075;&#1080;&#1080;)" TargetMode="External"/><Relationship Id="rId55" Type="http://schemas.openxmlformats.org/officeDocument/2006/relationships/hyperlink" Target="https://ru.wikipedia.org/wiki/%D0%A1%D0%BF%D0%B8%D1%81%D0%BE%D0%BA_%D0%BA%D0%BE%D0%B4%D0%BE%D0%B2_%D1%81%D0%BE%D1%81%D1%82%D0%BE%D1%8F%D0%BD%D0%B8%D1%8F_HTTP" TargetMode="External"/><Relationship Id="rId76" Type="http://schemas.openxmlformats.org/officeDocument/2006/relationships/hyperlink" Target="https://www.cloudflare.com/ru-ru/learning/ssl/what-happens-in-a-tls-handshake/" TargetMode="External"/><Relationship Id="rId97" Type="http://schemas.openxmlformats.org/officeDocument/2006/relationships/hyperlink" Target="https://habr.com/ru/companies/badoo/articles/468061/" TargetMode="External"/><Relationship Id="rId120" Type="http://schemas.openxmlformats.org/officeDocument/2006/relationships/hyperlink" Target="https://www.youtube.com/watch?v=O6ZK7qkUwVE&amp;list=PLg5SS_4L6LYufspdPupdynbMQTBnZd31N&amp;index=13" TargetMode="External"/><Relationship Id="rId141" Type="http://schemas.openxmlformats.org/officeDocument/2006/relationships/hyperlink" Target="https://www.youtube.com/watch?v=20g9BNilDvg&amp;list=PLg5SS_4L6LYufspdPupdynbMQTBnZd31N&amp;index=20" TargetMode="External"/><Relationship Id="rId7" Type="http://schemas.openxmlformats.org/officeDocument/2006/relationships/endnotes" Target="endnotes.xml"/><Relationship Id="rId162" Type="http://schemas.openxmlformats.org/officeDocument/2006/relationships/hyperlink" Target="https://ru.wikipedia.org/wiki/&#1055;&#1077;&#1088;&#1074;&#1080;&#1095;&#1085;&#1099;&#1081;_&#1082;&#1083;&#1102;&#1095;" TargetMode="External"/><Relationship Id="rId183" Type="http://schemas.openxmlformats.org/officeDocument/2006/relationships/hyperlink" Target="https://github.com/GoogleCloudPlatform/kubernetes/blob/master/docs/replication-controller.md" TargetMode="External"/><Relationship Id="rId24" Type="http://schemas.openxmlformats.org/officeDocument/2006/relationships/image" Target="media/image6.png"/><Relationship Id="rId45" Type="http://schemas.openxmlformats.org/officeDocument/2006/relationships/hyperlink" Target="https://ru.wikipedia.org/wiki/HTTP" TargetMode="External"/><Relationship Id="rId66" Type="http://schemas.openxmlformats.org/officeDocument/2006/relationships/hyperlink" Target="https://ru.wikipedia.org/wiki/&#1057;&#1087;&#1080;&#1089;&#1086;&#1082;_&#1079;&#1072;&#1075;&#1086;&#1083;&#1086;&#1074;&#1082;&#1086;&#1074;_HTTP" TargetMode="External"/><Relationship Id="rId87" Type="http://schemas.openxmlformats.org/officeDocument/2006/relationships/hyperlink" Target="https://ru.wikipedia.org/wiki/POSIX" TargetMode="External"/><Relationship Id="rId110" Type="http://schemas.openxmlformats.org/officeDocument/2006/relationships/image" Target="media/image11.png"/><Relationship Id="rId131" Type="http://schemas.openxmlformats.org/officeDocument/2006/relationships/hyperlink" Target="https://www.youtube.com/watch?v=Yk623MKAw5I&amp;list=PLg5SS_4L6LYufspdPupdynbMQTBnZd31N&amp;index=17" TargetMode="External"/><Relationship Id="rId152" Type="http://schemas.openxmlformats.org/officeDocument/2006/relationships/hyperlink" Target="https://git.kernel.org/cgit/linux/kernel/git/torvalds/linux.git/tree/security/device_cgroup.c" TargetMode="External"/><Relationship Id="rId173" Type="http://schemas.openxmlformats.org/officeDocument/2006/relationships/hyperlink" Target="https://aws.amazon.com/ru/nosql/in-memory/" TargetMode="External"/><Relationship Id="rId194" Type="http://schemas.openxmlformats.org/officeDocument/2006/relationships/hyperlink" Target="https://kubernetes.io/docs/concepts/workloads/controllers/daemonset/" TargetMode="External"/><Relationship Id="rId208" Type="http://schemas.openxmlformats.org/officeDocument/2006/relationships/header" Target="header1.xml"/><Relationship Id="rId19" Type="http://schemas.openxmlformats.org/officeDocument/2006/relationships/hyperlink" Target="https://stormwall.pro/knowledge-base/attack/syn-attack" TargetMode="External"/><Relationship Id="rId14" Type="http://schemas.openxmlformats.org/officeDocument/2006/relationships/image" Target="media/image2.png"/><Relationship Id="rId30" Type="http://schemas.openxmlformats.org/officeDocument/2006/relationships/hyperlink" Target="https://habr.com/ru/articles/583172/" TargetMode="External"/><Relationship Id="rId35" Type="http://schemas.openxmlformats.org/officeDocument/2006/relationships/hyperlink" Target="https://ru.wikipedia.org/wiki/&#1058;&#1088;&#1072;&#1085;&#1089;&#1083;&#1103;&#1094;&#1080;&#1103;_&#1087;&#1086;&#1088;&#1090;-&#1072;&#1076;&#1088;&#1077;&#1089;" TargetMode="External"/><Relationship Id="rId56" Type="http://schemas.openxmlformats.org/officeDocument/2006/relationships/hyperlink" Target="https://ru.wikipedia.org/wiki/%D0%A1%D0%BF%D0%B8%D1%81%D0%BE%D0%BA_%D0%BA%D0%BE%D0%B4%D0%BE%D0%B2_%D1%81%D0%BE%D1%81%D1%82%D0%BE%D1%8F%D0%BD%D0%B8%D1%8F_HTTP" TargetMode="External"/><Relationship Id="rId77" Type="http://schemas.openxmlformats.org/officeDocument/2006/relationships/hyperlink" Target="https://www.cloudflare.com/learning/ssl/what-is-an-ssl-certificate/" TargetMode="External"/><Relationship Id="rId100" Type="http://schemas.openxmlformats.org/officeDocument/2006/relationships/hyperlink" Target="https://habr.com/ru/companies/yandex_praktikum/articles/739058/" TargetMode="External"/><Relationship Id="rId105" Type="http://schemas.openxmlformats.org/officeDocument/2006/relationships/hyperlink" Target="https://www.sravni.ru/kursy/info/zhiznennyj-cikl-po/" TargetMode="External"/><Relationship Id="rId126" Type="http://schemas.openxmlformats.org/officeDocument/2006/relationships/hyperlink" Target="https://www.youtube.com/watch?v=9pHMZnb3JDQ&amp;list=PLg5SS_4L6LYufspdPupdynbMQTBnZd31N&amp;index=15" TargetMode="External"/><Relationship Id="rId147" Type="http://schemas.openxmlformats.org/officeDocument/2006/relationships/hyperlink" Target="https://habr.com/ru/companies/selectel/articles/303190/" TargetMode="External"/><Relationship Id="rId168" Type="http://schemas.openxmlformats.org/officeDocument/2006/relationships/hyperlink" Target="https://habr.com/ru/articles/488054/" TargetMode="External"/><Relationship Id="rId8" Type="http://schemas.openxmlformats.org/officeDocument/2006/relationships/hyperlink" Target="https://habr.com/ru/articles/307252/" TargetMode="External"/><Relationship Id="rId51" Type="http://schemas.openxmlformats.org/officeDocument/2006/relationships/hyperlink" Target="https://ru.wikipedia.org/wiki/%D0%A1%D0%BF%D0%B8%D1%81%D0%BE%D0%BA_%D0%BA%D0%BE%D0%B4%D0%BE%D0%B2_%D1%81%D0%BE%D1%81%D1%82%D0%BE%D1%8F%D0%BD%D0%B8%D1%8F_HTTP" TargetMode="External"/><Relationship Id="rId72" Type="http://schemas.openxmlformats.org/officeDocument/2006/relationships/hyperlink" Target="https://www.nic.ru/catalog/ssl/thawte/" TargetMode="External"/><Relationship Id="rId93" Type="http://schemas.openxmlformats.org/officeDocument/2006/relationships/hyperlink" Target="http://xgu.ru/wiki/&#1057;&#1090;&#1072;&#1085;&#1076;&#1072;&#1088;&#1090;&#1085;&#1099;&#1077;_&#1087;&#1086;&#1090;&#1086;&#1082;&#1080;_&#1074;&#1074;&#1086;&#1076;&#1072;/&#1074;&#1099;&#1074;&#1086;&#1076;&#1072;" TargetMode="External"/><Relationship Id="rId98" Type="http://schemas.openxmlformats.org/officeDocument/2006/relationships/image" Target="media/image9.png"/><Relationship Id="rId121" Type="http://schemas.openxmlformats.org/officeDocument/2006/relationships/image" Target="media/image17.png"/><Relationship Id="rId142" Type="http://schemas.openxmlformats.org/officeDocument/2006/relationships/hyperlink" Target="https://fileenergy.com/linux/protsessy-i-potoki-v-linux-obyasnenie-kak-linux-upravlyaet-protsessami-i-potokami" TargetMode="External"/><Relationship Id="rId163" Type="http://schemas.openxmlformats.org/officeDocument/2006/relationships/hyperlink" Target="https://ru.wikipedia.org/wiki/&#1040;&#1085;&#1075;&#1083;&#1080;&#1081;&#1089;&#1082;&#1080;&#1081;_&#1103;&#1079;&#1099;&#1082;" TargetMode="External"/><Relationship Id="rId184" Type="http://schemas.openxmlformats.org/officeDocument/2006/relationships/hyperlink" Target="https://github.com/GoogleCloudPlatform/kubernetes/blob/master/docs/services.md" TargetMode="External"/><Relationship Id="rId189" Type="http://schemas.openxmlformats.org/officeDocument/2006/relationships/hyperlink" Target="https://www.dmosk.ru/miniinstruktions.php?mini=docker-self-image" TargetMode="External"/><Relationship Id="rId3" Type="http://schemas.openxmlformats.org/officeDocument/2006/relationships/styles" Target="styles.xml"/><Relationship Id="rId214" Type="http://schemas.openxmlformats.org/officeDocument/2006/relationships/fontTable" Target="fontTable.xml"/><Relationship Id="rId25" Type="http://schemas.openxmlformats.org/officeDocument/2006/relationships/image" Target="media/image7.png"/><Relationship Id="rId46" Type="http://schemas.openxmlformats.org/officeDocument/2006/relationships/hyperlink" Target="https://ru.wikipedia.org/wiki/URI" TargetMode="External"/><Relationship Id="rId67" Type="http://schemas.openxmlformats.org/officeDocument/2006/relationships/hyperlink" Target="https://ru.wikipedia.org/wiki/&#1057;&#1087;&#1080;&#1089;&#1086;&#1082;_&#1079;&#1072;&#1075;&#1086;&#1083;&#1086;&#1074;&#1082;&#1086;&#1074;_HTTP" TargetMode="External"/><Relationship Id="rId116" Type="http://schemas.openxmlformats.org/officeDocument/2006/relationships/image" Target="media/image14.png"/><Relationship Id="rId137" Type="http://schemas.openxmlformats.org/officeDocument/2006/relationships/image" Target="media/image28.png"/><Relationship Id="rId158" Type="http://schemas.openxmlformats.org/officeDocument/2006/relationships/hyperlink" Target="https://git.kernel.org/cgit/linux/kernel/git/torvalds/linux.git/tree/kernel/cgroup_pids.c" TargetMode="External"/><Relationship Id="rId20" Type="http://schemas.openxmlformats.org/officeDocument/2006/relationships/hyperlink" Target="https://habr.com/ru/articles/312340/" TargetMode="External"/><Relationship Id="rId41" Type="http://schemas.openxmlformats.org/officeDocument/2006/relationships/hyperlink" Target="https://ru.wikipedia.org/wiki/&#1061;&#1086;&#1089;&#1090;" TargetMode="External"/><Relationship Id="rId62" Type="http://schemas.openxmlformats.org/officeDocument/2006/relationships/hyperlink" Target="https://ru.wikipedia.org/wiki/&#1057;&#1087;&#1080;&#1089;&#1086;&#1082;_&#1082;&#1086;&#1076;&#1086;&#1074;_&#1089;&#1086;&#1089;&#1090;&#1086;&#1103;&#1085;&#1080;&#1103;_HTTP" TargetMode="External"/><Relationship Id="rId83" Type="http://schemas.openxmlformats.org/officeDocument/2006/relationships/hyperlink" Target="https://mnorin.com/nemnogo-o-direktorii-proc-v-linux.html" TargetMode="External"/><Relationship Id="rId88" Type="http://schemas.openxmlformats.org/officeDocument/2006/relationships/hyperlink" Target="https://ru.wikipedia.org/wiki/&#1040;&#1085;&#1075;&#1083;&#1080;&#1081;&#1089;&#1082;&#1080;&#1081;_&#1103;&#1079;&#1099;&#1082;" TargetMode="External"/><Relationship Id="rId111" Type="http://schemas.openxmlformats.org/officeDocument/2006/relationships/hyperlink" Target="https://www.youtube.com/watch?v=3eRQDA7Y-lA&amp;list=PLg5SS_4L6LYufspdPupdynbMQTBnZd31N&amp;index=7" TargetMode="External"/><Relationship Id="rId132" Type="http://schemas.openxmlformats.org/officeDocument/2006/relationships/image" Target="media/image24.png"/><Relationship Id="rId153" Type="http://schemas.openxmlformats.org/officeDocument/2006/relationships/hyperlink" Target="https://git.kernel.org/cgit/linux/kernel/git/torvalds/linux.git/tree/kernel/cgroup_freezer.c" TargetMode="External"/><Relationship Id="rId174" Type="http://schemas.openxmlformats.org/officeDocument/2006/relationships/hyperlink" Target="https://aws.amazon.com/ru/nosql/search/" TargetMode="External"/><Relationship Id="rId179" Type="http://schemas.openxmlformats.org/officeDocument/2006/relationships/hyperlink" Target="https://kubernetes.io/docs/concepts/workloads/pods/" TargetMode="External"/><Relationship Id="rId195" Type="http://schemas.openxmlformats.org/officeDocument/2006/relationships/hyperlink" Target="https://habr.com/ru/companies/slurm/articles/443110/" TargetMode="External"/><Relationship Id="rId209" Type="http://schemas.openxmlformats.org/officeDocument/2006/relationships/header" Target="header2.xml"/><Relationship Id="rId190" Type="http://schemas.openxmlformats.org/officeDocument/2006/relationships/hyperlink" Target="https://bool.dev/blog/detail/top8-docker-best-practices" TargetMode="External"/><Relationship Id="rId204" Type="http://schemas.openxmlformats.org/officeDocument/2006/relationships/hyperlink" Target="https://docs.aws.amazon.com/wellarchitected/latest/security-pillar/welcome.html" TargetMode="External"/><Relationship Id="rId15" Type="http://schemas.openxmlformats.org/officeDocument/2006/relationships/hyperlink" Target="https://habr.com/ru/articles/308636/" TargetMode="External"/><Relationship Id="rId36" Type="http://schemas.openxmlformats.org/officeDocument/2006/relationships/hyperlink" Target="https://ru.wikipedia.org/wiki/DNS" TargetMode="External"/><Relationship Id="rId57" Type="http://schemas.openxmlformats.org/officeDocument/2006/relationships/hyperlink" Target="https://ru.wikipedia.org/wiki/&#1057;&#1087;&#1080;&#1089;&#1086;&#1082;_&#1082;&#1086;&#1076;&#1086;&#1074;_&#1089;&#1086;&#1089;&#1090;&#1086;&#1103;&#1085;&#1080;&#1103;_HTTP" TargetMode="External"/><Relationship Id="rId106" Type="http://schemas.openxmlformats.org/officeDocument/2006/relationships/hyperlink" Target="https://skillbox.ru/media/code/osnovnye-komandy-dlya-raboty-s-git-i-github/" TargetMode="External"/><Relationship Id="rId127" Type="http://schemas.openxmlformats.org/officeDocument/2006/relationships/image" Target="media/image21.png"/><Relationship Id="rId10" Type="http://schemas.openxmlformats.org/officeDocument/2006/relationships/hyperlink" Target="https://ru.wikipedia.org/wiki/TLS" TargetMode="External"/><Relationship Id="rId31" Type="http://schemas.openxmlformats.org/officeDocument/2006/relationships/hyperlink" Target="https://ru.wikipedia.org/wiki/&#1050;&#1086;&#1084;&#1087;&#1100;&#1102;&#1090;&#1077;&#1088;&#1085;&#1072;&#1103;_&#1089;&#1077;&#1090;&#1100;" TargetMode="External"/><Relationship Id="rId52" Type="http://schemas.openxmlformats.org/officeDocument/2006/relationships/hyperlink" Target="https://ru.wikipedia.org/wiki/%D0%A1%D0%BF%D0%B8%D1%81%D0%BE%D0%BA_%D0%BA%D0%BE%D0%B4%D0%BE%D0%B2_%D1%81%D0%BE%D1%81%D1%82%D0%BE%D1%8F%D0%BD%D0%B8%D1%8F_HTTP" TargetMode="External"/><Relationship Id="rId73" Type="http://schemas.openxmlformats.org/officeDocument/2006/relationships/hyperlink" Target="https://www.nic.ru/catalog/ssl/symantec/" TargetMode="External"/><Relationship Id="rId78" Type="http://schemas.openxmlformats.org/officeDocument/2006/relationships/hyperlink" Target="https://www.cloudflare.com/learning/ssl/how-does-public-key-encryption-work/" TargetMode="External"/><Relationship Id="rId94" Type="http://schemas.openxmlformats.org/officeDocument/2006/relationships/hyperlink" Target="https://habr.com/ru/companies/slurm/articles/255845/" TargetMode="External"/><Relationship Id="rId99" Type="http://schemas.openxmlformats.org/officeDocument/2006/relationships/image" Target="media/image10.png"/><Relationship Id="rId101" Type="http://schemas.openxmlformats.org/officeDocument/2006/relationships/hyperlink" Target="https://help.reg.ru/support/servery-vps/oblachnyye-servery/ustanovka-programmnogo-obespecheniya/kak-nastroit-set-v-ubuntu-16-04" TargetMode="External"/><Relationship Id="rId122" Type="http://schemas.openxmlformats.org/officeDocument/2006/relationships/image" Target="media/image18.png"/><Relationship Id="rId143" Type="http://schemas.openxmlformats.org/officeDocument/2006/relationships/hyperlink" Target="https://habr.com/ru/articles/793232/" TargetMode="External"/><Relationship Id="rId148" Type="http://schemas.openxmlformats.org/officeDocument/2006/relationships/hyperlink" Target="https://git.kernel.org/cgit/linux/kernel/git/torvalds/linux.git/tree/block/blk-cgroup.c" TargetMode="External"/><Relationship Id="rId164" Type="http://schemas.openxmlformats.org/officeDocument/2006/relationships/hyperlink" Target="https://ru.wikipedia.org/wiki/&#1056;&#1077;&#1083;&#1103;&#1094;&#1080;&#1086;&#1085;&#1085;&#1072;&#1103;_&#1084;&#1086;&#1076;&#1077;&#1083;&#1100;_&#1076;&#1072;&#1085;&#1085;&#1099;&#1093;" TargetMode="External"/><Relationship Id="rId169" Type="http://schemas.openxmlformats.org/officeDocument/2006/relationships/hyperlink" Target="https://aws.amazon.com/ru/nosql/" TargetMode="External"/><Relationship Id="rId185" Type="http://schemas.openxmlformats.org/officeDocument/2006/relationships/hyperlink" Target="https://github.com/GoogleCloudPlatform/kubernetes/blob/master/docs/volumes.md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SSL" TargetMode="External"/><Relationship Id="rId180" Type="http://schemas.openxmlformats.org/officeDocument/2006/relationships/hyperlink" Target="https://habr.com/ru/articles/258443/" TargetMode="External"/><Relationship Id="rId210" Type="http://schemas.openxmlformats.org/officeDocument/2006/relationships/footer" Target="footer1.xml"/><Relationship Id="rId215" Type="http://schemas.microsoft.com/office/2011/relationships/people" Target="people.xml"/><Relationship Id="rId26" Type="http://schemas.openxmlformats.org/officeDocument/2006/relationships/hyperlink" Target="https://habr.com/ru/articles/319080/" TargetMode="External"/><Relationship Id="rId47" Type="http://schemas.openxmlformats.org/officeDocument/2006/relationships/hyperlink" Target="https://ru.wikipedia.org/wiki/TCP/IP" TargetMode="External"/><Relationship Id="rId68" Type="http://schemas.openxmlformats.org/officeDocument/2006/relationships/hyperlink" Target="https://ru.wikipedia.org/wiki/&#1057;&#1087;&#1080;&#1089;&#1086;&#1082;_&#1079;&#1072;&#1075;&#1086;&#1083;&#1086;&#1074;&#1082;&#1086;&#1074;_HTTP" TargetMode="External"/><Relationship Id="rId89" Type="http://schemas.openxmlformats.org/officeDocument/2006/relationships/hyperlink" Target="https://ru.wikipedia.org/wiki/&#1054;&#1087;&#1077;&#1088;&#1072;&#1094;&#1080;&#1086;&#1085;&#1085;&#1072;&#1103;_&#1089;&#1080;&#1089;&#1090;&#1077;&#1084;&#1072;" TargetMode="External"/><Relationship Id="rId112" Type="http://schemas.openxmlformats.org/officeDocument/2006/relationships/hyperlink" Target="https://www.youtube.com/watch?v=5VjcJNQ7nlI&amp;list=PLg5SS_4L6LYufspdPupdynbMQTBnZd31N&amp;index=10" TargetMode="External"/><Relationship Id="rId133" Type="http://schemas.openxmlformats.org/officeDocument/2006/relationships/image" Target="media/image25.png"/><Relationship Id="rId154" Type="http://schemas.openxmlformats.org/officeDocument/2006/relationships/hyperlink" Target="https://git.kernel.org/cgit/linux/kernel/git/torvalds/linux.git/tree/mm/hugetlb_cgroup.c" TargetMode="External"/><Relationship Id="rId175" Type="http://schemas.openxmlformats.org/officeDocument/2006/relationships/hyperlink" Target="https://habr.com/ru/companies/rabota/articles/560922/" TargetMode="External"/><Relationship Id="rId196" Type="http://schemas.openxmlformats.org/officeDocument/2006/relationships/hyperlink" Target="https://habr.com/ru/companies/slurm/articles/516748/" TargetMode="External"/><Relationship Id="rId200" Type="http://schemas.openxmlformats.org/officeDocument/2006/relationships/image" Target="media/image33.png"/><Relationship Id="rId16" Type="http://schemas.openxmlformats.org/officeDocument/2006/relationships/image" Target="media/image3.png"/><Relationship Id="rId37" Type="http://schemas.openxmlformats.org/officeDocument/2006/relationships/hyperlink" Target="https://ru.wikipedia.org/wiki/&#1040;&#1085;&#1075;&#1083;&#1080;&#1081;&#1089;&#1082;&#1080;&#1081;_&#1103;&#1079;&#1099;&#1082;" TargetMode="External"/><Relationship Id="rId58" Type="http://schemas.openxmlformats.org/officeDocument/2006/relationships/hyperlink" Target="https://ru.wikipedia.org/wiki/&#1040;&#1091;&#1090;&#1077;&#1085;&#1090;&#1080;&#1092;&#1080;&#1082;&#1072;&#1094;&#1080;&#1103;" TargetMode="External"/><Relationship Id="rId79" Type="http://schemas.openxmlformats.org/officeDocument/2006/relationships/hyperlink" Target="https://habr.com/ru/articles/425637/" TargetMode="External"/><Relationship Id="rId102" Type="http://schemas.openxmlformats.org/officeDocument/2006/relationships/hyperlink" Target="https://ip-calculator.ru/blog/ask/ways-to-free-up-disk-space-on-ubuntu-linux-servers/" TargetMode="External"/><Relationship Id="rId123" Type="http://schemas.openxmlformats.org/officeDocument/2006/relationships/image" Target="media/image19.png"/><Relationship Id="rId144" Type="http://schemas.openxmlformats.org/officeDocument/2006/relationships/hyperlink" Target="https://wiki.colobridge.net/linux/&#1091;&#1087;&#1088;&#1072;&#1074;&#1083;&#1077;&#1085;&#1080;&#1077;_&#1087;&#1072;&#1084;&#1103;&#1090;&#1100;&#1102;_&#1074;_linux_&#1080;_openvz" TargetMode="External"/><Relationship Id="rId90" Type="http://schemas.openxmlformats.org/officeDocument/2006/relationships/hyperlink" Target="https://ru.wikipedia.org/wiki/&#1054;&#1087;&#1077;&#1088;&#1072;&#1094;&#1080;&#1086;&#1085;&#1085;&#1072;&#1103;_&#1089;&#1080;&#1089;&#1090;&#1077;&#1084;&#1072;" TargetMode="External"/><Relationship Id="rId165" Type="http://schemas.openxmlformats.org/officeDocument/2006/relationships/hyperlink" Target="https://ru.wikipedia.org/wiki/&#1055;&#1086;&#1090;&#1077;&#1085;&#1094;&#1080;&#1072;&#1083;&#1100;&#1085;&#1099;&#1081;_&#1082;&#1083;&#1102;&#1095;" TargetMode="External"/><Relationship Id="rId186" Type="http://schemas.openxmlformats.org/officeDocument/2006/relationships/hyperlink" Target="https://github.com/GoogleCloudPlatform/kubernetes/blob/master/docs/labels.md" TargetMode="External"/><Relationship Id="rId211" Type="http://schemas.openxmlformats.org/officeDocument/2006/relationships/footer" Target="footer2.xml"/><Relationship Id="rId27" Type="http://schemas.openxmlformats.org/officeDocument/2006/relationships/hyperlink" Target="https://habr.com/ru/articles/321132/" TargetMode="External"/><Relationship Id="rId48" Type="http://schemas.openxmlformats.org/officeDocument/2006/relationships/hyperlink" Target="https://ru.wikipedia.org/wiki/%D0%A1%D0%BF%D0%B8%D1%81%D0%BE%D0%BA_%D0%BA%D0%BE%D0%B4%D0%BE%D0%B2_%D1%81%D0%BE%D1%81%D1%82%D0%BE%D1%8F%D0%BD%D0%B8%D1%8F_HTTP" TargetMode="External"/><Relationship Id="rId69" Type="http://schemas.openxmlformats.org/officeDocument/2006/relationships/hyperlink" Target="https://ru.wikipedia.org/wiki/&#1057;&#1087;&#1080;&#1089;&#1086;&#1082;_&#1079;&#1072;&#1075;&#1086;&#1083;&#1086;&#1074;&#1082;&#1086;&#1074;_HTTP" TargetMode="External"/><Relationship Id="rId113" Type="http://schemas.openxmlformats.org/officeDocument/2006/relationships/image" Target="media/image12.png"/><Relationship Id="rId134" Type="http://schemas.openxmlformats.org/officeDocument/2006/relationships/image" Target="media/image26.png"/><Relationship Id="rId80" Type="http://schemas.openxmlformats.org/officeDocument/2006/relationships/hyperlink" Target="https://cloud.yandex.ru/ru/docs/glossary/cors" TargetMode="External"/><Relationship Id="rId155" Type="http://schemas.openxmlformats.org/officeDocument/2006/relationships/hyperlink" Target="https://git.kernel.org/cgit/linux/kernel/git/torvalds/linux.git/tree/mm/memcontrol.c" TargetMode="External"/><Relationship Id="rId176" Type="http://schemas.openxmlformats.org/officeDocument/2006/relationships/hyperlink" Target="https://blog.skillfactory.ru/glossary/inkapsulyacziya/" TargetMode="External"/><Relationship Id="rId197" Type="http://schemas.openxmlformats.org/officeDocument/2006/relationships/image" Target="media/image32.png"/><Relationship Id="rId201" Type="http://schemas.openxmlformats.org/officeDocument/2006/relationships/hyperlink" Target="https://stackoverflow.com/questions/28792272/attaching-and-mounting-existing-ebs-volume-to-ec2-instance-filesystem-issue" TargetMode="External"/><Relationship Id="rId17" Type="http://schemas.openxmlformats.org/officeDocument/2006/relationships/hyperlink" Target="https://habr.com/ru/articles/80364/" TargetMode="External"/><Relationship Id="rId38" Type="http://schemas.openxmlformats.org/officeDocument/2006/relationships/hyperlink" Target="https://ru.wikipedia.org/wiki/&#1056;&#1072;&#1089;&#1087;&#1088;&#1077;&#1076;&#1077;&#1083;&#1105;&#1085;&#1085;&#1072;&#1103;_&#1073;&#1072;&#1079;&#1072;_&#1076;&#1072;&#1085;&#1085;&#1099;&#1093;" TargetMode="External"/><Relationship Id="rId59" Type="http://schemas.openxmlformats.org/officeDocument/2006/relationships/hyperlink" Target="https://ru.wikipedia.org/wiki/&#1054;&#1096;&#1080;&#1073;&#1082;&#1072;_403" TargetMode="External"/><Relationship Id="rId103" Type="http://schemas.openxmlformats.org/officeDocument/2006/relationships/hyperlink" Target="https://timeweb.cloud/docs/unix-guides/troubleshooting-unix/inodes-overflow" TargetMode="External"/><Relationship Id="rId124" Type="http://schemas.openxmlformats.org/officeDocument/2006/relationships/hyperlink" Target="https://www.youtube.com/watch?v=DmY6v3Ccw3w&amp;list=PLg5SS_4L6LYufspdPupdynbMQTBnZd31N&amp;index=14" TargetMode="External"/><Relationship Id="rId70" Type="http://schemas.openxmlformats.org/officeDocument/2006/relationships/hyperlink" Target="https://ru.wikipedia.org/wiki/HTTP" TargetMode="External"/><Relationship Id="rId91" Type="http://schemas.openxmlformats.org/officeDocument/2006/relationships/hyperlink" Target="https://ru.wikipedia.org/wiki/&#1055;&#1088;&#1080;&#1082;&#1083;&#1072;&#1076;&#1085;&#1086;&#1077;_&#1087;&#1088;&#1086;&#1075;&#1088;&#1072;&#1084;&#1084;&#1085;&#1086;&#1077;_&#1086;&#1073;&#1077;&#1089;&#1087;&#1077;&#1095;&#1077;&#1085;&#1080;&#1077;" TargetMode="External"/><Relationship Id="rId145" Type="http://schemas.openxmlformats.org/officeDocument/2006/relationships/hyperlink" Target="https://wiki.colobridge.net/linux/&#1091;&#1087;&#1088;&#1072;&#1074;&#1083;&#1077;&#1085;&#1080;&#1077;_&#1087;&#1072;&#1084;&#1103;&#1090;&#1100;&#1102;_&#1074;_linux_&#1080;_openvz" TargetMode="External"/><Relationship Id="rId166" Type="http://schemas.openxmlformats.org/officeDocument/2006/relationships/hyperlink" Target="https://ru.wikipedia.org/wiki/&#1054;&#1090;&#1085;&#1086;&#1096;&#1077;&#1085;&#1080;&#1077;_(&#1088;&#1077;&#1083;&#1103;&#1094;&#1080;&#1086;&#1085;&#1085;&#1072;&#1103;_&#1084;&#1086;&#1076;&#1077;&#1083;&#1100;)" TargetMode="External"/><Relationship Id="rId187" Type="http://schemas.openxmlformats.org/officeDocument/2006/relationships/hyperlink" Target="https://github.com/GoogleCloudPlatform/kubernetes/blob/master/docs/kubectl.md" TargetMode="External"/><Relationship Id="rId1" Type="http://schemas.openxmlformats.org/officeDocument/2006/relationships/customXml" Target="../customXml/item1.xml"/><Relationship Id="rId212" Type="http://schemas.openxmlformats.org/officeDocument/2006/relationships/header" Target="header3.xml"/><Relationship Id="rId28" Type="http://schemas.openxmlformats.org/officeDocument/2006/relationships/hyperlink" Target="https://habr.com/ru/articles/334778/" TargetMode="External"/><Relationship Id="rId49" Type="http://schemas.openxmlformats.org/officeDocument/2006/relationships/hyperlink" Target="https://ru.wikipedia.org/wiki/&#1057;&#1087;&#1080;&#1089;&#1086;&#1082;_&#1082;&#1086;&#1076;&#1086;&#1074;_&#1089;&#1086;&#1089;&#1090;&#1086;&#1103;&#1085;&#1080;&#1103;_HTTP" TargetMode="External"/><Relationship Id="rId114" Type="http://schemas.openxmlformats.org/officeDocument/2006/relationships/hyperlink" Target="https://www.youtube.com/watch?v=-vuZdaMdX4I&amp;list=PLg5SS_4L6LYufspdPupdynbMQTBnZd31N&amp;index=11" TargetMode="External"/><Relationship Id="rId60" Type="http://schemas.openxmlformats.org/officeDocument/2006/relationships/hyperlink" Target="https://ru.wikipedia.org/wiki/&#1054;&#1096;&#1080;&#1073;&#1082;&#1072;_404" TargetMode="External"/><Relationship Id="rId81" Type="http://schemas.openxmlformats.org/officeDocument/2006/relationships/hyperlink" Target="https://ru.wikipedia.org/wiki/&#1064;&#1072;&#1073;&#1083;&#1086;&#1085;:&#1044;&#1080;&#1089;&#1090;&#1088;&#1080;&#1073;&#1091;&#1090;&#1080;&#1074;&#1099;_Linux" TargetMode="External"/><Relationship Id="rId135" Type="http://schemas.openxmlformats.org/officeDocument/2006/relationships/hyperlink" Target="https://www.youtube.com/watch?v=yjwcbeL9S10&amp;list=PLg5SS_4L6LYufspdPupdynbMQTBnZd31N&amp;index=18" TargetMode="External"/><Relationship Id="rId156" Type="http://schemas.openxmlformats.org/officeDocument/2006/relationships/hyperlink" Target="https://git.kernel.org/cgit/linux/kernel/git/torvalds/linux.git/tree/net/core/netclassid_cgroup.c" TargetMode="External"/><Relationship Id="rId177" Type="http://schemas.openxmlformats.org/officeDocument/2006/relationships/hyperlink" Target="https://habr.com/ru/articles/725640/" TargetMode="External"/><Relationship Id="rId198" Type="http://schemas.openxmlformats.org/officeDocument/2006/relationships/hyperlink" Target="https://selectel.ru/blog/how-select-ingress/" TargetMode="External"/><Relationship Id="rId202" Type="http://schemas.openxmlformats.org/officeDocument/2006/relationships/image" Target="media/image34.png"/><Relationship Id="rId18" Type="http://schemas.openxmlformats.org/officeDocument/2006/relationships/hyperlink" Target="https://stormwall.pro/knowledge-base/protocol/tcp" TargetMode="External"/><Relationship Id="rId39" Type="http://schemas.openxmlformats.org/officeDocument/2006/relationships/hyperlink" Target="https://ru.wikipedia.org/wiki/&#1044;&#1086;&#1084;&#1077;&#1085;&#1085;&#1086;&#1077;_&#1080;&#1084;&#1103;" TargetMode="External"/><Relationship Id="rId50" Type="http://schemas.openxmlformats.org/officeDocument/2006/relationships/hyperlink" Target="https://ru.wikipedia.org/wiki/&#1057;&#1087;&#1080;&#1089;&#1086;&#1082;_&#1082;&#1086;&#1076;&#1086;&#1074;_&#1089;&#1086;&#1089;&#1090;&#1086;&#1103;&#1085;&#1080;&#1103;_HTTP" TargetMode="External"/><Relationship Id="rId104" Type="http://schemas.openxmlformats.org/officeDocument/2006/relationships/hyperlink" Target="https://winitpro.ru/index.php/2019/11/12/proizvoditelniy-web-server-nginx-php-fpm/" TargetMode="External"/><Relationship Id="rId125" Type="http://schemas.openxmlformats.org/officeDocument/2006/relationships/image" Target="media/image20.png"/><Relationship Id="rId146" Type="http://schemas.openxmlformats.org/officeDocument/2006/relationships/hyperlink" Target="https://habr.com/ru/companies/selectel/articles/279281/" TargetMode="External"/><Relationship Id="rId167" Type="http://schemas.openxmlformats.org/officeDocument/2006/relationships/hyperlink" Target="https://ru.wikipedia.org/wiki/&#1054;&#1090;&#1085;&#1086;&#1096;&#1077;&#1085;&#1080;&#1077;_(&#1088;&#1077;&#1083;&#1103;&#1094;&#1080;&#1086;&#1085;&#1085;&#1072;&#1103;_&#1084;&#1086;&#1076;&#1077;&#1083;&#1100;)" TargetMode="External"/><Relationship Id="rId188" Type="http://schemas.openxmlformats.org/officeDocument/2006/relationships/hyperlink" Target="https://habr.com/ru/articles/659049/" TargetMode="External"/><Relationship Id="rId71" Type="http://schemas.openxmlformats.org/officeDocument/2006/relationships/hyperlink" Target="https://timeweb.com/ru/community/articles/chto-takoe-protokol-https-i-princip-ego-raboty" TargetMode="External"/><Relationship Id="rId92" Type="http://schemas.openxmlformats.org/officeDocument/2006/relationships/hyperlink" Target="https://ru.wikipedia.org/wiki/&#1048;&#1085;&#1090;&#1077;&#1088;&#1092;&#1077;&#1081;&#1089;_&#1087;&#1088;&#1086;&#1075;&#1088;&#1072;&#1084;&#1084;&#1080;&#1088;&#1086;&#1074;&#1072;&#1085;&#1080;&#1103;_&#1087;&#1088;&#1080;&#1083;&#1086;&#1078;&#1077;&#1085;&#1080;&#1081;" TargetMode="External"/><Relationship Id="rId213" Type="http://schemas.openxmlformats.org/officeDocument/2006/relationships/footer" Target="footer3.xml"/><Relationship Id="rId2" Type="http://schemas.openxmlformats.org/officeDocument/2006/relationships/numbering" Target="numbering.xml"/><Relationship Id="rId29" Type="http://schemas.openxmlformats.org/officeDocument/2006/relationships/hyperlink" Target="https://habr.com/ru/articles/335090/" TargetMode="External"/><Relationship Id="rId40" Type="http://schemas.openxmlformats.org/officeDocument/2006/relationships/hyperlink" Target="https://ru.wikipedia.org/wiki/IP-&#1072;&#1076;&#1088;&#1077;&#1089;" TargetMode="External"/><Relationship Id="rId115" Type="http://schemas.openxmlformats.org/officeDocument/2006/relationships/image" Target="media/image13.png"/><Relationship Id="rId136" Type="http://schemas.openxmlformats.org/officeDocument/2006/relationships/image" Target="media/image27.png"/><Relationship Id="rId157" Type="http://schemas.openxmlformats.org/officeDocument/2006/relationships/hyperlink" Target="https://git.kernel.org/cgit/linux/kernel/git/torvalds/linux.git/tree/net/core/netprio_cgroup.c" TargetMode="External"/><Relationship Id="rId178" Type="http://schemas.openxmlformats.org/officeDocument/2006/relationships/hyperlink" Target="https://kubernetes.io/docs/concepts/extend-kubernetes/compute-storage-net/network-plugins/" TargetMode="External"/><Relationship Id="rId61" Type="http://schemas.openxmlformats.org/officeDocument/2006/relationships/hyperlink" Target="https://ru.wikipedia.org/wiki/%D0%A1%D0%BF%D0%B8%D1%81%D0%BE%D0%BA_%D0%BA%D0%BE%D0%B4%D0%BE%D0%B2_%D1%81%D0%BE%D1%81%D1%82%D0%BE%D1%8F%D0%BD%D0%B8%D1%8F_HTTP" TargetMode="External"/><Relationship Id="rId82" Type="http://schemas.openxmlformats.org/officeDocument/2006/relationships/hyperlink" Target="https://www.dmosk.ru/miniinstruktions.php?mini=logrotate-linux" TargetMode="External"/><Relationship Id="rId199" Type="http://schemas.openxmlformats.org/officeDocument/2006/relationships/hyperlink" Target="https://habr.com/ru/companies/flant/articles/569612/" TargetMode="External"/><Relationship Id="rId203" Type="http://schemas.openxmlformats.org/officeDocument/2006/relationships/hyperlink" Target="https://docs.aws.amazon.com/wellarchitected/latest/operational-excellence-pillar/welcom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13FA7E-6C76-4CA9-A3C5-500983A237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19133</TotalTime>
  <Pages>63</Pages>
  <Words>16916</Words>
  <Characters>96423</Characters>
  <Application>Microsoft Office Word</Application>
  <DocSecurity>0</DocSecurity>
  <Lines>803</Lines>
  <Paragraphs>226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Сафронов</dc:creator>
  <cp:keywords/>
  <dc:description/>
  <cp:lastModifiedBy>Дмитрий Сафронов</cp:lastModifiedBy>
  <cp:revision>3</cp:revision>
  <dcterms:created xsi:type="dcterms:W3CDTF">2025-01-10T06:42:00Z</dcterms:created>
  <dcterms:modified xsi:type="dcterms:W3CDTF">2025-04-16T07:26:00Z</dcterms:modified>
  <dc:language>en-US</dc:language>
</cp:coreProperties>
</file>